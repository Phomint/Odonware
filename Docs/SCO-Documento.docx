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Override PartName="/word/comments.xml" ContentType="application/vnd.openxmlformats-officedocument.wordprocessingml.comment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1129B" w:rsidRDefault="0001129B" w:rsidP="0001129B">
      <w:pPr>
        <w:spacing w:line="240" w:lineRule="auto"/>
        <w:jc w:val="center"/>
        <w:rPr>
          <w:rFonts w:ascii="Arial" w:hAnsi="Arial" w:cs="Arial"/>
          <w:b/>
          <w:sz w:val="32"/>
          <w:szCs w:val="32"/>
        </w:rPr>
      </w:pPr>
      <w:r w:rsidRPr="0001129B">
        <w:rPr>
          <w:rFonts w:ascii="Arial" w:hAnsi="Arial" w:cs="Arial"/>
          <w:b/>
          <w:sz w:val="32"/>
          <w:szCs w:val="32"/>
        </w:rPr>
        <w:t>FACULDADE DE TECNOLOGIA DE OURINHOS</w:t>
      </w:r>
    </w:p>
    <w:p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  <w:r w:rsidRPr="0001129B">
        <w:rPr>
          <w:rFonts w:ascii="Arial" w:hAnsi="Arial" w:cs="Arial"/>
          <w:b/>
          <w:sz w:val="32"/>
          <w:szCs w:val="32"/>
        </w:rPr>
        <w:t>ANÁLISE E DESENVOLVIMENTO DE SISTEMAS</w:t>
      </w:r>
    </w:p>
    <w:p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</w:p>
    <w:p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</w:p>
    <w:p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</w:p>
    <w:p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</w:p>
    <w:p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</w:p>
    <w:p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</w:p>
    <w:p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</w:p>
    <w:p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</w:p>
    <w:p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</w:p>
    <w:p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SISTEMA DE CONTROLE ODONTOLÓGICO (SCO)</w:t>
      </w:r>
    </w:p>
    <w:p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</w:p>
    <w:p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</w:p>
    <w:p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</w:p>
    <w:p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</w:p>
    <w:p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</w:p>
    <w:p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</w:p>
    <w:p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</w:p>
    <w:p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</w:p>
    <w:p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</w:p>
    <w:p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</w:p>
    <w:p w:rsidR="0001129B" w:rsidRDefault="0001129B" w:rsidP="0001129B">
      <w:pPr>
        <w:spacing w:line="240" w:lineRule="auto"/>
        <w:ind w:firstLine="708"/>
        <w:rPr>
          <w:rFonts w:ascii="Arial" w:hAnsi="Arial" w:cs="Arial"/>
          <w:b/>
          <w:sz w:val="32"/>
          <w:szCs w:val="32"/>
        </w:rPr>
      </w:pPr>
    </w:p>
    <w:p w:rsidR="0001129B" w:rsidRDefault="0001129B" w:rsidP="0001129B">
      <w:pPr>
        <w:spacing w:line="240" w:lineRule="auto"/>
        <w:ind w:firstLine="708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OURINHOS</w:t>
      </w:r>
    </w:p>
    <w:p w:rsidR="0001129B" w:rsidRDefault="0001129B" w:rsidP="0001129B">
      <w:pPr>
        <w:spacing w:line="240" w:lineRule="auto"/>
        <w:ind w:firstLine="708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2017</w:t>
      </w:r>
    </w:p>
    <w:p w:rsidR="0001129B" w:rsidRDefault="0001129B" w:rsidP="0001129B">
      <w:pPr>
        <w:spacing w:line="240" w:lineRule="auto"/>
        <w:ind w:firstLine="708"/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lastRenderedPageBreak/>
        <w:t>FACULDADE DE TECNOLOGIA DE OURINHOS</w:t>
      </w:r>
    </w:p>
    <w:p w:rsidR="0001129B" w:rsidRDefault="0001129B" w:rsidP="0001129B">
      <w:pPr>
        <w:spacing w:line="240" w:lineRule="auto"/>
        <w:ind w:firstLine="708"/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ANÁLISE E DESENVOLVIMENTO DE SISTEMAS</w:t>
      </w:r>
    </w:p>
    <w:p w:rsidR="00257D40" w:rsidRDefault="00257D40" w:rsidP="0001129B">
      <w:pPr>
        <w:spacing w:line="240" w:lineRule="auto"/>
        <w:ind w:firstLine="708"/>
        <w:jc w:val="center"/>
        <w:rPr>
          <w:rFonts w:ascii="Arial" w:hAnsi="Arial" w:cs="Arial"/>
          <w:b/>
          <w:sz w:val="32"/>
          <w:szCs w:val="32"/>
        </w:rPr>
      </w:pPr>
    </w:p>
    <w:p w:rsidR="00257D40" w:rsidRDefault="00257D40" w:rsidP="0001129B">
      <w:pPr>
        <w:spacing w:line="240" w:lineRule="auto"/>
        <w:ind w:firstLine="708"/>
        <w:jc w:val="center"/>
        <w:rPr>
          <w:rFonts w:ascii="Arial" w:hAnsi="Arial" w:cs="Arial"/>
          <w:b/>
          <w:sz w:val="32"/>
          <w:szCs w:val="32"/>
        </w:rPr>
      </w:pPr>
    </w:p>
    <w:p w:rsidR="00257D40" w:rsidRDefault="00257D40" w:rsidP="0001129B">
      <w:pPr>
        <w:spacing w:line="240" w:lineRule="auto"/>
        <w:ind w:firstLine="708"/>
        <w:jc w:val="center"/>
        <w:rPr>
          <w:rFonts w:ascii="Arial" w:hAnsi="Arial" w:cs="Arial"/>
          <w:b/>
          <w:sz w:val="32"/>
          <w:szCs w:val="32"/>
        </w:rPr>
      </w:pPr>
    </w:p>
    <w:p w:rsidR="00257D40" w:rsidRPr="005911B2" w:rsidRDefault="00257D40" w:rsidP="0001129B">
      <w:pPr>
        <w:spacing w:line="240" w:lineRule="auto"/>
        <w:ind w:firstLine="708"/>
        <w:jc w:val="center"/>
        <w:rPr>
          <w:rFonts w:ascii="Arial" w:hAnsi="Arial" w:cs="Arial"/>
          <w:b/>
          <w:sz w:val="24"/>
          <w:szCs w:val="24"/>
        </w:rPr>
      </w:pPr>
      <w:r w:rsidRPr="005911B2">
        <w:rPr>
          <w:rFonts w:ascii="Arial" w:hAnsi="Arial" w:cs="Arial"/>
          <w:b/>
          <w:sz w:val="24"/>
          <w:szCs w:val="24"/>
        </w:rPr>
        <w:t>ANA CAROLINA DE ALMEIDA SANTOS</w:t>
      </w:r>
    </w:p>
    <w:p w:rsidR="00257D40" w:rsidRPr="005911B2" w:rsidRDefault="00257D40" w:rsidP="0001129B">
      <w:pPr>
        <w:spacing w:line="240" w:lineRule="auto"/>
        <w:ind w:firstLine="708"/>
        <w:jc w:val="center"/>
        <w:rPr>
          <w:rFonts w:ascii="Arial" w:hAnsi="Arial" w:cs="Arial"/>
          <w:b/>
          <w:sz w:val="24"/>
          <w:szCs w:val="24"/>
        </w:rPr>
      </w:pPr>
      <w:r w:rsidRPr="005911B2">
        <w:rPr>
          <w:rFonts w:ascii="Arial" w:hAnsi="Arial" w:cs="Arial"/>
          <w:b/>
          <w:sz w:val="24"/>
          <w:szCs w:val="24"/>
        </w:rPr>
        <w:t>DIÉLLEN FABIANA DE ALMEIDA PRADO</w:t>
      </w:r>
    </w:p>
    <w:p w:rsidR="00257D40" w:rsidRPr="005911B2" w:rsidRDefault="00257D40" w:rsidP="0001129B">
      <w:pPr>
        <w:spacing w:line="240" w:lineRule="auto"/>
        <w:ind w:firstLine="708"/>
        <w:jc w:val="center"/>
        <w:rPr>
          <w:rFonts w:ascii="Arial" w:hAnsi="Arial" w:cs="Arial"/>
          <w:b/>
          <w:sz w:val="24"/>
          <w:szCs w:val="24"/>
        </w:rPr>
      </w:pPr>
      <w:r w:rsidRPr="005911B2">
        <w:rPr>
          <w:rFonts w:ascii="Arial" w:hAnsi="Arial" w:cs="Arial"/>
          <w:b/>
          <w:sz w:val="24"/>
          <w:szCs w:val="24"/>
        </w:rPr>
        <w:t>GABRIEL DE SOUZA DUARTE</w:t>
      </w:r>
    </w:p>
    <w:p w:rsidR="00257D40" w:rsidRPr="005911B2" w:rsidRDefault="00257D40" w:rsidP="0001129B">
      <w:pPr>
        <w:spacing w:line="240" w:lineRule="auto"/>
        <w:ind w:firstLine="708"/>
        <w:jc w:val="center"/>
        <w:rPr>
          <w:rFonts w:ascii="Arial" w:hAnsi="Arial" w:cs="Arial"/>
          <w:b/>
          <w:sz w:val="24"/>
          <w:szCs w:val="24"/>
        </w:rPr>
      </w:pPr>
      <w:r w:rsidRPr="005911B2">
        <w:rPr>
          <w:rFonts w:ascii="Arial" w:hAnsi="Arial" w:cs="Arial"/>
          <w:b/>
          <w:sz w:val="24"/>
          <w:szCs w:val="24"/>
        </w:rPr>
        <w:t>JULIANA APARECIDA BORTOLUCCI</w:t>
      </w:r>
    </w:p>
    <w:p w:rsidR="00257D40" w:rsidRPr="005911B2" w:rsidRDefault="00257D40" w:rsidP="0001129B">
      <w:pPr>
        <w:spacing w:line="240" w:lineRule="auto"/>
        <w:ind w:firstLine="708"/>
        <w:jc w:val="center"/>
        <w:rPr>
          <w:rFonts w:ascii="Arial" w:hAnsi="Arial" w:cs="Arial"/>
          <w:b/>
          <w:sz w:val="24"/>
          <w:szCs w:val="24"/>
        </w:rPr>
      </w:pPr>
      <w:r w:rsidRPr="005911B2">
        <w:rPr>
          <w:rFonts w:ascii="Arial" w:hAnsi="Arial" w:cs="Arial"/>
          <w:b/>
          <w:sz w:val="24"/>
          <w:szCs w:val="24"/>
        </w:rPr>
        <w:t>PATRICK RODRIGUES DO AMARAL</w:t>
      </w:r>
    </w:p>
    <w:p w:rsidR="00257D40" w:rsidRPr="005911B2" w:rsidRDefault="00257D40" w:rsidP="0001129B">
      <w:pPr>
        <w:spacing w:line="240" w:lineRule="auto"/>
        <w:ind w:firstLine="708"/>
        <w:jc w:val="center"/>
        <w:rPr>
          <w:rFonts w:ascii="Arial" w:hAnsi="Arial" w:cs="Arial"/>
          <w:b/>
          <w:sz w:val="24"/>
          <w:szCs w:val="24"/>
        </w:rPr>
      </w:pPr>
      <w:r w:rsidRPr="005911B2">
        <w:rPr>
          <w:rFonts w:ascii="Arial" w:hAnsi="Arial" w:cs="Arial"/>
          <w:b/>
          <w:sz w:val="24"/>
          <w:szCs w:val="24"/>
        </w:rPr>
        <w:t>VINICIUS BENTO MARQUES</w:t>
      </w:r>
    </w:p>
    <w:p w:rsidR="00257D40" w:rsidRDefault="00257D40" w:rsidP="0001129B">
      <w:pPr>
        <w:spacing w:line="240" w:lineRule="auto"/>
        <w:ind w:firstLine="708"/>
        <w:jc w:val="center"/>
        <w:rPr>
          <w:rFonts w:ascii="Arial" w:hAnsi="Arial" w:cs="Arial"/>
          <w:b/>
          <w:sz w:val="28"/>
          <w:szCs w:val="28"/>
        </w:rPr>
      </w:pPr>
    </w:p>
    <w:p w:rsidR="00257D40" w:rsidRDefault="00257D40" w:rsidP="0001129B">
      <w:pPr>
        <w:spacing w:line="240" w:lineRule="auto"/>
        <w:ind w:firstLine="708"/>
        <w:jc w:val="center"/>
        <w:rPr>
          <w:rFonts w:ascii="Arial" w:hAnsi="Arial" w:cs="Arial"/>
          <w:b/>
          <w:sz w:val="28"/>
          <w:szCs w:val="28"/>
        </w:rPr>
      </w:pPr>
    </w:p>
    <w:p w:rsidR="00257D40" w:rsidRDefault="00257D40" w:rsidP="0001129B">
      <w:pPr>
        <w:spacing w:line="240" w:lineRule="auto"/>
        <w:ind w:firstLine="708"/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SISTEMA DE CONTROLE ODONTOLÓGICO (SCO)</w:t>
      </w:r>
    </w:p>
    <w:p w:rsidR="00257D40" w:rsidRDefault="00257D40" w:rsidP="0001129B">
      <w:pPr>
        <w:spacing w:line="240" w:lineRule="auto"/>
        <w:ind w:firstLine="708"/>
        <w:jc w:val="center"/>
        <w:rPr>
          <w:rFonts w:ascii="Arial" w:hAnsi="Arial" w:cs="Arial"/>
          <w:b/>
          <w:sz w:val="32"/>
          <w:szCs w:val="32"/>
        </w:rPr>
      </w:pPr>
    </w:p>
    <w:p w:rsidR="00257D40" w:rsidRDefault="00257D40" w:rsidP="00257D40">
      <w:pPr>
        <w:pStyle w:val="Normal1"/>
        <w:spacing w:line="360" w:lineRule="auto"/>
        <w:ind w:left="4248"/>
      </w:pPr>
    </w:p>
    <w:p w:rsidR="00257D40" w:rsidRDefault="00257D40" w:rsidP="00257D40">
      <w:pPr>
        <w:pStyle w:val="Normal1"/>
        <w:spacing w:line="360" w:lineRule="auto"/>
        <w:ind w:left="4248"/>
      </w:pPr>
      <w:r>
        <w:t>Sistema de Controle Odontológico (SCO), apresentado a Faculdade Tecnológica de Ourinhos, como exigência parcial à aprovação na Disciplina Engenharia de Software I, II e III.</w:t>
      </w:r>
    </w:p>
    <w:p w:rsidR="00257D40" w:rsidRDefault="00257D40" w:rsidP="00257D40">
      <w:pPr>
        <w:pStyle w:val="Normal1"/>
        <w:spacing w:line="360" w:lineRule="auto"/>
        <w:ind w:left="4248"/>
      </w:pPr>
      <w:bookmarkStart w:id="0" w:name="_30j0zll" w:colFirst="0" w:colLast="0"/>
      <w:bookmarkEnd w:id="0"/>
      <w:r>
        <w:t xml:space="preserve">Professora: Viviane de </w:t>
      </w:r>
      <w:proofErr w:type="spellStart"/>
      <w:r>
        <w:t>Fatima</w:t>
      </w:r>
      <w:proofErr w:type="spellEnd"/>
      <w:r>
        <w:t xml:space="preserve"> </w:t>
      </w:r>
      <w:proofErr w:type="spellStart"/>
      <w:r>
        <w:t>Bártholo</w:t>
      </w:r>
      <w:proofErr w:type="spellEnd"/>
      <w:r>
        <w:t xml:space="preserve"> e Silvia </w:t>
      </w:r>
      <w:proofErr w:type="gramStart"/>
      <w:r>
        <w:t>Helena de Oliveira Santos</w:t>
      </w:r>
      <w:proofErr w:type="gramEnd"/>
      <w:r>
        <w:t>.</w:t>
      </w:r>
    </w:p>
    <w:p w:rsidR="00257D40" w:rsidRDefault="00257D40" w:rsidP="00257D40">
      <w:pPr>
        <w:pStyle w:val="Normal1"/>
        <w:spacing w:line="360" w:lineRule="auto"/>
        <w:ind w:left="4248"/>
      </w:pPr>
    </w:p>
    <w:p w:rsidR="00257D40" w:rsidRDefault="00257D40" w:rsidP="00257D40">
      <w:pPr>
        <w:pStyle w:val="Normal1"/>
        <w:spacing w:line="360" w:lineRule="auto"/>
        <w:jc w:val="center"/>
      </w:pPr>
      <w:r>
        <w:t>OURINHOS</w:t>
      </w:r>
    </w:p>
    <w:p w:rsidR="005911B2" w:rsidRDefault="00257D40" w:rsidP="00257D40">
      <w:pPr>
        <w:pStyle w:val="Normal1"/>
        <w:spacing w:line="360" w:lineRule="auto"/>
        <w:jc w:val="center"/>
      </w:pPr>
      <w:r>
        <w:t>2017</w:t>
      </w:r>
    </w:p>
    <w:p w:rsidR="00257D40" w:rsidRPr="005911B2" w:rsidRDefault="005911B2" w:rsidP="005911B2">
      <w:pPr>
        <w:rPr>
          <w:rFonts w:ascii="Arial" w:eastAsia="Arial" w:hAnsi="Arial" w:cs="Arial"/>
          <w:color w:val="000000"/>
          <w:sz w:val="24"/>
          <w:szCs w:val="24"/>
          <w:lang w:eastAsia="pt-BR"/>
        </w:rPr>
      </w:pPr>
      <w:r>
        <w:br w:type="page"/>
      </w:r>
    </w:p>
    <w:p w:rsidR="00257D40" w:rsidRDefault="00257D40" w:rsidP="00257D40">
      <w:pPr>
        <w:spacing w:line="240" w:lineRule="auto"/>
        <w:ind w:firstLine="708"/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lastRenderedPageBreak/>
        <w:t>GERENCIAMENTO DE CONFIGURAÇÕES</w:t>
      </w:r>
    </w:p>
    <w:p w:rsidR="00257D40" w:rsidRDefault="00257D40" w:rsidP="00257D40">
      <w:pPr>
        <w:spacing w:line="240" w:lineRule="auto"/>
        <w:ind w:firstLine="708"/>
        <w:jc w:val="center"/>
        <w:rPr>
          <w:rFonts w:ascii="Arial" w:hAnsi="Arial" w:cs="Arial"/>
          <w:b/>
          <w:sz w:val="32"/>
          <w:szCs w:val="32"/>
        </w:rPr>
      </w:pPr>
    </w:p>
    <w:p w:rsidR="00257D40" w:rsidRDefault="00257D40" w:rsidP="00257D40">
      <w:pPr>
        <w:spacing w:line="240" w:lineRule="auto"/>
        <w:ind w:firstLine="708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GERENTE DE PROJETO: </w:t>
      </w:r>
      <w:r>
        <w:rPr>
          <w:rFonts w:ascii="Arial" w:hAnsi="Arial" w:cs="Arial"/>
          <w:sz w:val="28"/>
          <w:szCs w:val="28"/>
        </w:rPr>
        <w:t>ANA CAROLINA</w:t>
      </w:r>
    </w:p>
    <w:p w:rsidR="00257D40" w:rsidRDefault="00257D40" w:rsidP="00257D40">
      <w:pPr>
        <w:spacing w:line="240" w:lineRule="auto"/>
        <w:ind w:firstLine="708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FORMATO DE TRABALHO: </w:t>
      </w:r>
      <w:r>
        <w:rPr>
          <w:rFonts w:ascii="Arial" w:hAnsi="Arial" w:cs="Arial"/>
          <w:sz w:val="28"/>
          <w:szCs w:val="28"/>
        </w:rPr>
        <w:t>E-MAIL E WHATSAPP</w:t>
      </w:r>
    </w:p>
    <w:p w:rsidR="00257D40" w:rsidRDefault="00257D40" w:rsidP="00257D40">
      <w:pPr>
        <w:spacing w:line="240" w:lineRule="auto"/>
        <w:ind w:firstLine="708"/>
        <w:jc w:val="center"/>
        <w:rPr>
          <w:rFonts w:ascii="Arial" w:hAnsi="Arial" w:cs="Arial"/>
          <w:sz w:val="28"/>
          <w:szCs w:val="28"/>
        </w:rPr>
      </w:pPr>
    </w:p>
    <w:tbl>
      <w:tblPr>
        <w:tblW w:w="8644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1728"/>
        <w:gridCol w:w="1729"/>
        <w:gridCol w:w="1729"/>
        <w:gridCol w:w="1729"/>
        <w:gridCol w:w="1729"/>
      </w:tblGrid>
      <w:tr w:rsidR="00257D40" w:rsidTr="00B4379D">
        <w:tc>
          <w:tcPr>
            <w:tcW w:w="1728" w:type="dxa"/>
          </w:tcPr>
          <w:p w:rsidR="00257D40" w:rsidRDefault="00257D40" w:rsidP="00B4379D">
            <w:pPr>
              <w:pStyle w:val="Normal1"/>
              <w:jc w:val="center"/>
            </w:pPr>
            <w:r>
              <w:t>Data Prevista</w:t>
            </w:r>
          </w:p>
        </w:tc>
        <w:tc>
          <w:tcPr>
            <w:tcW w:w="1729" w:type="dxa"/>
          </w:tcPr>
          <w:p w:rsidR="00257D40" w:rsidRDefault="00257D40" w:rsidP="00B4379D">
            <w:pPr>
              <w:pStyle w:val="Normal1"/>
              <w:jc w:val="center"/>
            </w:pPr>
            <w:r>
              <w:t>Atividade</w:t>
            </w:r>
          </w:p>
        </w:tc>
        <w:tc>
          <w:tcPr>
            <w:tcW w:w="1729" w:type="dxa"/>
          </w:tcPr>
          <w:p w:rsidR="00257D40" w:rsidRDefault="00257D40" w:rsidP="00B4379D">
            <w:pPr>
              <w:pStyle w:val="Normal1"/>
              <w:jc w:val="center"/>
            </w:pPr>
            <w:r>
              <w:t>Responsável</w:t>
            </w:r>
          </w:p>
        </w:tc>
        <w:tc>
          <w:tcPr>
            <w:tcW w:w="1729" w:type="dxa"/>
          </w:tcPr>
          <w:p w:rsidR="00257D40" w:rsidRDefault="00257D40" w:rsidP="00B4379D">
            <w:pPr>
              <w:pStyle w:val="Normal1"/>
              <w:jc w:val="center"/>
            </w:pPr>
            <w:r>
              <w:t>Data de término da atividade</w:t>
            </w:r>
          </w:p>
        </w:tc>
        <w:tc>
          <w:tcPr>
            <w:tcW w:w="1729" w:type="dxa"/>
          </w:tcPr>
          <w:p w:rsidR="00257D40" w:rsidRDefault="00257D40" w:rsidP="00B4379D">
            <w:pPr>
              <w:pStyle w:val="Normal1"/>
              <w:jc w:val="center"/>
            </w:pPr>
            <w:r>
              <w:t>Data de envio</w:t>
            </w:r>
          </w:p>
        </w:tc>
      </w:tr>
      <w:tr w:rsidR="00257D40" w:rsidTr="00B4379D">
        <w:tc>
          <w:tcPr>
            <w:tcW w:w="1728" w:type="dxa"/>
          </w:tcPr>
          <w:p w:rsidR="00257D40" w:rsidRDefault="00257D40" w:rsidP="00B4379D">
            <w:pPr>
              <w:pStyle w:val="Normal1"/>
              <w:jc w:val="center"/>
            </w:pPr>
            <w:r>
              <w:t>22/09/2016</w:t>
            </w:r>
          </w:p>
        </w:tc>
        <w:tc>
          <w:tcPr>
            <w:tcW w:w="1729" w:type="dxa"/>
          </w:tcPr>
          <w:p w:rsidR="00257D40" w:rsidRDefault="00257D40" w:rsidP="00B4379D">
            <w:pPr>
              <w:pStyle w:val="Normal1"/>
              <w:jc w:val="center"/>
            </w:pPr>
            <w:r>
              <w:t>1ª versão do documento</w:t>
            </w:r>
          </w:p>
        </w:tc>
        <w:tc>
          <w:tcPr>
            <w:tcW w:w="1729" w:type="dxa"/>
          </w:tcPr>
          <w:p w:rsidR="00257D40" w:rsidRDefault="004D00C7" w:rsidP="00B4379D">
            <w:pPr>
              <w:pStyle w:val="Normal1"/>
              <w:jc w:val="center"/>
            </w:pPr>
            <w:r>
              <w:t>G</w:t>
            </w:r>
            <w:r w:rsidR="00257D40">
              <w:t>rupo</w:t>
            </w:r>
          </w:p>
        </w:tc>
        <w:tc>
          <w:tcPr>
            <w:tcW w:w="1729" w:type="dxa"/>
          </w:tcPr>
          <w:p w:rsidR="00257D40" w:rsidRDefault="00257D40" w:rsidP="00B4379D">
            <w:pPr>
              <w:pStyle w:val="Normal1"/>
              <w:jc w:val="center"/>
            </w:pPr>
            <w:r>
              <w:t>19/09/2016</w:t>
            </w:r>
          </w:p>
        </w:tc>
        <w:tc>
          <w:tcPr>
            <w:tcW w:w="1729" w:type="dxa"/>
          </w:tcPr>
          <w:p w:rsidR="00257D40" w:rsidRDefault="00257D40" w:rsidP="00B4379D">
            <w:pPr>
              <w:pStyle w:val="Normal1"/>
              <w:jc w:val="center"/>
            </w:pPr>
            <w:r>
              <w:t>20/09/2016</w:t>
            </w:r>
          </w:p>
        </w:tc>
      </w:tr>
      <w:tr w:rsidR="00257D40" w:rsidTr="00B4379D">
        <w:tc>
          <w:tcPr>
            <w:tcW w:w="1728" w:type="dxa"/>
          </w:tcPr>
          <w:p w:rsidR="00257D40" w:rsidRDefault="00257D40" w:rsidP="00B4379D">
            <w:pPr>
              <w:pStyle w:val="Normal1"/>
              <w:jc w:val="center"/>
            </w:pPr>
            <w:r>
              <w:t>13/10/2016</w:t>
            </w:r>
          </w:p>
        </w:tc>
        <w:tc>
          <w:tcPr>
            <w:tcW w:w="1729" w:type="dxa"/>
          </w:tcPr>
          <w:p w:rsidR="00257D40" w:rsidRDefault="00257D40" w:rsidP="00B4379D">
            <w:pPr>
              <w:pStyle w:val="Normal1"/>
              <w:jc w:val="center"/>
            </w:pPr>
            <w:r>
              <w:t>Revisão do documento</w:t>
            </w:r>
          </w:p>
        </w:tc>
        <w:tc>
          <w:tcPr>
            <w:tcW w:w="1729" w:type="dxa"/>
          </w:tcPr>
          <w:p w:rsidR="00257D40" w:rsidRDefault="004D00C7" w:rsidP="00B4379D">
            <w:pPr>
              <w:pStyle w:val="Normal1"/>
              <w:jc w:val="center"/>
            </w:pPr>
            <w:r>
              <w:t>G</w:t>
            </w:r>
            <w:r w:rsidR="00257D40">
              <w:t>rupo</w:t>
            </w:r>
          </w:p>
        </w:tc>
        <w:tc>
          <w:tcPr>
            <w:tcW w:w="1729" w:type="dxa"/>
          </w:tcPr>
          <w:p w:rsidR="00257D40" w:rsidRDefault="00257D40" w:rsidP="00B4379D">
            <w:pPr>
              <w:pStyle w:val="Normal1"/>
              <w:jc w:val="center"/>
            </w:pPr>
            <w:r>
              <w:t>13/10/2016</w:t>
            </w:r>
          </w:p>
        </w:tc>
        <w:tc>
          <w:tcPr>
            <w:tcW w:w="1729" w:type="dxa"/>
          </w:tcPr>
          <w:p w:rsidR="00257D40" w:rsidRDefault="00257D40" w:rsidP="00B4379D">
            <w:pPr>
              <w:pStyle w:val="Normal1"/>
              <w:jc w:val="center"/>
            </w:pPr>
            <w:r>
              <w:t>-</w:t>
            </w:r>
          </w:p>
        </w:tc>
      </w:tr>
      <w:tr w:rsidR="00257D40" w:rsidTr="00B4379D">
        <w:tc>
          <w:tcPr>
            <w:tcW w:w="1728" w:type="dxa"/>
          </w:tcPr>
          <w:p w:rsidR="00257D40" w:rsidRDefault="00257D40" w:rsidP="00B4379D">
            <w:pPr>
              <w:pStyle w:val="Normal1"/>
              <w:jc w:val="center"/>
            </w:pPr>
            <w:r>
              <w:t>27/10/2016</w:t>
            </w:r>
          </w:p>
        </w:tc>
        <w:tc>
          <w:tcPr>
            <w:tcW w:w="1729" w:type="dxa"/>
          </w:tcPr>
          <w:p w:rsidR="00257D40" w:rsidRDefault="00257D40" w:rsidP="00B4379D">
            <w:pPr>
              <w:pStyle w:val="Normal1"/>
              <w:jc w:val="center"/>
            </w:pPr>
            <w:r>
              <w:t>Início do 3º capítulo</w:t>
            </w:r>
          </w:p>
        </w:tc>
        <w:tc>
          <w:tcPr>
            <w:tcW w:w="1729" w:type="dxa"/>
          </w:tcPr>
          <w:p w:rsidR="00257D40" w:rsidRDefault="004D00C7" w:rsidP="00B4379D">
            <w:pPr>
              <w:pStyle w:val="Normal1"/>
              <w:jc w:val="center"/>
            </w:pPr>
            <w:r>
              <w:t>G</w:t>
            </w:r>
            <w:r w:rsidR="00257D40">
              <w:t>rupo</w:t>
            </w:r>
          </w:p>
        </w:tc>
        <w:tc>
          <w:tcPr>
            <w:tcW w:w="1729" w:type="dxa"/>
          </w:tcPr>
          <w:p w:rsidR="00257D40" w:rsidRDefault="00257D40" w:rsidP="00B4379D">
            <w:pPr>
              <w:pStyle w:val="Normal1"/>
              <w:jc w:val="center"/>
            </w:pPr>
            <w:r>
              <w:t>26/10/2016</w:t>
            </w:r>
          </w:p>
        </w:tc>
        <w:tc>
          <w:tcPr>
            <w:tcW w:w="1729" w:type="dxa"/>
          </w:tcPr>
          <w:p w:rsidR="00257D40" w:rsidRDefault="00257D40" w:rsidP="00B4379D">
            <w:pPr>
              <w:pStyle w:val="Normal1"/>
              <w:jc w:val="center"/>
            </w:pPr>
            <w:r>
              <w:t>26/07/2016</w:t>
            </w:r>
          </w:p>
        </w:tc>
      </w:tr>
      <w:tr w:rsidR="00257D40" w:rsidTr="00B4379D">
        <w:tc>
          <w:tcPr>
            <w:tcW w:w="1728" w:type="dxa"/>
          </w:tcPr>
          <w:p w:rsidR="00257D40" w:rsidRDefault="00257D40" w:rsidP="00B4379D">
            <w:pPr>
              <w:pStyle w:val="Normal1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-</w:t>
            </w:r>
          </w:p>
        </w:tc>
        <w:tc>
          <w:tcPr>
            <w:tcW w:w="1729" w:type="dxa"/>
          </w:tcPr>
          <w:p w:rsidR="00257D40" w:rsidRDefault="00257D40" w:rsidP="00B4379D">
            <w:pPr>
              <w:pStyle w:val="Normal1"/>
              <w:jc w:val="center"/>
            </w:pPr>
            <w:r>
              <w:t>Revisão do 3º capítulo</w:t>
            </w:r>
          </w:p>
        </w:tc>
        <w:tc>
          <w:tcPr>
            <w:tcW w:w="1729" w:type="dxa"/>
          </w:tcPr>
          <w:p w:rsidR="00257D40" w:rsidRDefault="004D00C7" w:rsidP="00B4379D">
            <w:pPr>
              <w:pStyle w:val="Normal1"/>
              <w:jc w:val="center"/>
            </w:pPr>
            <w:r>
              <w:t>G</w:t>
            </w:r>
            <w:r w:rsidR="00257D40">
              <w:t>rupo</w:t>
            </w:r>
          </w:p>
        </w:tc>
        <w:tc>
          <w:tcPr>
            <w:tcW w:w="1729" w:type="dxa"/>
          </w:tcPr>
          <w:p w:rsidR="00257D40" w:rsidRDefault="00257D40" w:rsidP="00B4379D">
            <w:pPr>
              <w:pStyle w:val="Normal1"/>
              <w:jc w:val="center"/>
            </w:pPr>
            <w:r>
              <w:t>30/10/2016</w:t>
            </w:r>
          </w:p>
        </w:tc>
        <w:tc>
          <w:tcPr>
            <w:tcW w:w="1729" w:type="dxa"/>
          </w:tcPr>
          <w:p w:rsidR="00257D40" w:rsidRDefault="00257D40" w:rsidP="00B4379D">
            <w:pPr>
              <w:pStyle w:val="Normal1"/>
              <w:jc w:val="center"/>
            </w:pPr>
            <w:r>
              <w:t>31/10/2016</w:t>
            </w:r>
          </w:p>
        </w:tc>
      </w:tr>
      <w:tr w:rsidR="00257D40" w:rsidTr="00B4379D">
        <w:tc>
          <w:tcPr>
            <w:tcW w:w="1728" w:type="dxa"/>
          </w:tcPr>
          <w:p w:rsidR="00257D40" w:rsidRDefault="00257D40" w:rsidP="00B4379D">
            <w:pPr>
              <w:pStyle w:val="Normal1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-</w:t>
            </w:r>
          </w:p>
        </w:tc>
        <w:tc>
          <w:tcPr>
            <w:tcW w:w="1729" w:type="dxa"/>
          </w:tcPr>
          <w:p w:rsidR="00257D40" w:rsidRDefault="00257D40" w:rsidP="00B4379D">
            <w:pPr>
              <w:pStyle w:val="Normal1"/>
              <w:jc w:val="center"/>
            </w:pPr>
            <w:r>
              <w:t>Caso de Uso 1,2 e 9</w:t>
            </w:r>
          </w:p>
        </w:tc>
        <w:tc>
          <w:tcPr>
            <w:tcW w:w="1729" w:type="dxa"/>
          </w:tcPr>
          <w:p w:rsidR="00257D40" w:rsidRDefault="00257D40" w:rsidP="00B4379D">
            <w:pPr>
              <w:pStyle w:val="Normal1"/>
              <w:jc w:val="center"/>
            </w:pPr>
            <w:r>
              <w:t>Ana Carolina</w:t>
            </w:r>
          </w:p>
        </w:tc>
        <w:tc>
          <w:tcPr>
            <w:tcW w:w="1729" w:type="dxa"/>
          </w:tcPr>
          <w:p w:rsidR="00257D40" w:rsidRDefault="00257D40" w:rsidP="00B4379D">
            <w:pPr>
              <w:pStyle w:val="Normal1"/>
              <w:jc w:val="center"/>
            </w:pPr>
            <w:r>
              <w:t>19/11/2016</w:t>
            </w:r>
          </w:p>
        </w:tc>
        <w:tc>
          <w:tcPr>
            <w:tcW w:w="1729" w:type="dxa"/>
          </w:tcPr>
          <w:p w:rsidR="00257D40" w:rsidRDefault="00257D40" w:rsidP="00B4379D">
            <w:pPr>
              <w:pStyle w:val="Normal1"/>
              <w:jc w:val="center"/>
            </w:pPr>
            <w:r>
              <w:t>-</w:t>
            </w:r>
          </w:p>
        </w:tc>
      </w:tr>
      <w:tr w:rsidR="00257D40" w:rsidTr="00B4379D">
        <w:tc>
          <w:tcPr>
            <w:tcW w:w="1728" w:type="dxa"/>
          </w:tcPr>
          <w:p w:rsidR="00257D40" w:rsidRDefault="00257D40" w:rsidP="00B4379D">
            <w:pPr>
              <w:pStyle w:val="Normal1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-</w:t>
            </w:r>
          </w:p>
        </w:tc>
        <w:tc>
          <w:tcPr>
            <w:tcW w:w="1729" w:type="dxa"/>
          </w:tcPr>
          <w:p w:rsidR="00257D40" w:rsidRDefault="00257D40" w:rsidP="00B4379D">
            <w:pPr>
              <w:pStyle w:val="Normal1"/>
              <w:jc w:val="center"/>
            </w:pPr>
            <w:r>
              <w:t xml:space="preserve">Caso de Uso </w:t>
            </w:r>
            <w:proofErr w:type="gramStart"/>
            <w:r>
              <w:t>7</w:t>
            </w:r>
            <w:proofErr w:type="gramEnd"/>
          </w:p>
        </w:tc>
        <w:tc>
          <w:tcPr>
            <w:tcW w:w="1729" w:type="dxa"/>
          </w:tcPr>
          <w:p w:rsidR="00257D40" w:rsidRDefault="00257D40" w:rsidP="00B4379D">
            <w:pPr>
              <w:pStyle w:val="Normal1"/>
              <w:jc w:val="center"/>
            </w:pPr>
            <w:r>
              <w:t>Juliana</w:t>
            </w:r>
          </w:p>
        </w:tc>
        <w:tc>
          <w:tcPr>
            <w:tcW w:w="1729" w:type="dxa"/>
          </w:tcPr>
          <w:p w:rsidR="00257D40" w:rsidRDefault="00257D40" w:rsidP="00B4379D">
            <w:pPr>
              <w:pStyle w:val="Normal1"/>
              <w:jc w:val="center"/>
            </w:pPr>
            <w:r>
              <w:t>19/11/2016</w:t>
            </w:r>
          </w:p>
        </w:tc>
        <w:tc>
          <w:tcPr>
            <w:tcW w:w="1729" w:type="dxa"/>
          </w:tcPr>
          <w:p w:rsidR="00257D40" w:rsidRDefault="00257D40" w:rsidP="00B4379D">
            <w:pPr>
              <w:pStyle w:val="Normal1"/>
              <w:jc w:val="center"/>
            </w:pPr>
            <w:r>
              <w:t>-</w:t>
            </w:r>
          </w:p>
        </w:tc>
      </w:tr>
      <w:tr w:rsidR="00257D40" w:rsidTr="00B4379D">
        <w:tc>
          <w:tcPr>
            <w:tcW w:w="1728" w:type="dxa"/>
          </w:tcPr>
          <w:p w:rsidR="00257D40" w:rsidRDefault="00257D40" w:rsidP="00B4379D">
            <w:pPr>
              <w:pStyle w:val="Normal1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-</w:t>
            </w:r>
          </w:p>
        </w:tc>
        <w:tc>
          <w:tcPr>
            <w:tcW w:w="1729" w:type="dxa"/>
          </w:tcPr>
          <w:p w:rsidR="00257D40" w:rsidRDefault="00257D40" w:rsidP="00B4379D">
            <w:pPr>
              <w:pStyle w:val="Normal1"/>
              <w:jc w:val="center"/>
            </w:pPr>
            <w:r>
              <w:t xml:space="preserve">Caso de Uso </w:t>
            </w:r>
            <w:proofErr w:type="gramStart"/>
            <w:r>
              <w:t>5</w:t>
            </w:r>
            <w:proofErr w:type="gramEnd"/>
          </w:p>
        </w:tc>
        <w:tc>
          <w:tcPr>
            <w:tcW w:w="1729" w:type="dxa"/>
          </w:tcPr>
          <w:p w:rsidR="00257D40" w:rsidRDefault="00257D40" w:rsidP="00B4379D">
            <w:pPr>
              <w:pStyle w:val="Normal1"/>
              <w:jc w:val="center"/>
            </w:pPr>
            <w:proofErr w:type="spellStart"/>
            <w:r>
              <w:t>Diéllen</w:t>
            </w:r>
            <w:proofErr w:type="spellEnd"/>
          </w:p>
        </w:tc>
        <w:tc>
          <w:tcPr>
            <w:tcW w:w="1729" w:type="dxa"/>
          </w:tcPr>
          <w:p w:rsidR="00257D40" w:rsidRDefault="00257D40" w:rsidP="00B4379D">
            <w:pPr>
              <w:pStyle w:val="Normal1"/>
              <w:jc w:val="center"/>
            </w:pPr>
            <w:r>
              <w:t>19/11/2016</w:t>
            </w:r>
          </w:p>
        </w:tc>
        <w:tc>
          <w:tcPr>
            <w:tcW w:w="1729" w:type="dxa"/>
          </w:tcPr>
          <w:p w:rsidR="00257D40" w:rsidRDefault="00257D40" w:rsidP="00B4379D">
            <w:pPr>
              <w:pStyle w:val="Normal1"/>
              <w:jc w:val="center"/>
            </w:pPr>
            <w:r>
              <w:t>-</w:t>
            </w:r>
          </w:p>
        </w:tc>
      </w:tr>
      <w:tr w:rsidR="00257D40" w:rsidTr="00B4379D">
        <w:tc>
          <w:tcPr>
            <w:tcW w:w="1728" w:type="dxa"/>
          </w:tcPr>
          <w:p w:rsidR="00257D40" w:rsidRDefault="00257D40" w:rsidP="00B4379D">
            <w:pPr>
              <w:pStyle w:val="Normal1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-</w:t>
            </w:r>
          </w:p>
        </w:tc>
        <w:tc>
          <w:tcPr>
            <w:tcW w:w="1729" w:type="dxa"/>
          </w:tcPr>
          <w:p w:rsidR="00257D40" w:rsidRDefault="00257D40" w:rsidP="00B4379D">
            <w:pPr>
              <w:pStyle w:val="Normal1"/>
              <w:jc w:val="center"/>
            </w:pPr>
            <w:r>
              <w:t xml:space="preserve">Caso de Uso </w:t>
            </w:r>
            <w:proofErr w:type="gramStart"/>
            <w:r>
              <w:t>8</w:t>
            </w:r>
            <w:proofErr w:type="gramEnd"/>
          </w:p>
        </w:tc>
        <w:tc>
          <w:tcPr>
            <w:tcW w:w="1729" w:type="dxa"/>
          </w:tcPr>
          <w:p w:rsidR="00257D40" w:rsidRDefault="00257D40" w:rsidP="00B4379D">
            <w:pPr>
              <w:pStyle w:val="Normal1"/>
              <w:jc w:val="center"/>
            </w:pPr>
            <w:r>
              <w:t>Vinicius</w:t>
            </w:r>
          </w:p>
        </w:tc>
        <w:tc>
          <w:tcPr>
            <w:tcW w:w="1729" w:type="dxa"/>
          </w:tcPr>
          <w:p w:rsidR="00257D40" w:rsidRDefault="00257D40" w:rsidP="00B4379D">
            <w:pPr>
              <w:pStyle w:val="Normal1"/>
              <w:jc w:val="center"/>
            </w:pPr>
            <w:r>
              <w:t>18/11/2016</w:t>
            </w:r>
          </w:p>
        </w:tc>
        <w:tc>
          <w:tcPr>
            <w:tcW w:w="1729" w:type="dxa"/>
          </w:tcPr>
          <w:p w:rsidR="00257D40" w:rsidRDefault="00257D40" w:rsidP="00B4379D">
            <w:pPr>
              <w:pStyle w:val="Normal1"/>
              <w:jc w:val="center"/>
            </w:pPr>
            <w:r>
              <w:t>-</w:t>
            </w:r>
          </w:p>
        </w:tc>
      </w:tr>
      <w:tr w:rsidR="00257D40" w:rsidTr="00B4379D">
        <w:tc>
          <w:tcPr>
            <w:tcW w:w="1728" w:type="dxa"/>
          </w:tcPr>
          <w:p w:rsidR="00257D40" w:rsidRDefault="00257D40" w:rsidP="00B4379D">
            <w:pPr>
              <w:pStyle w:val="Normal1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-</w:t>
            </w:r>
          </w:p>
        </w:tc>
        <w:tc>
          <w:tcPr>
            <w:tcW w:w="1729" w:type="dxa"/>
          </w:tcPr>
          <w:p w:rsidR="00257D40" w:rsidRDefault="00257D40" w:rsidP="00B4379D">
            <w:pPr>
              <w:pStyle w:val="Normal1"/>
              <w:jc w:val="center"/>
            </w:pPr>
            <w:r>
              <w:t xml:space="preserve">Caso de Uso </w:t>
            </w:r>
            <w:proofErr w:type="gramStart"/>
            <w:r>
              <w:t>6</w:t>
            </w:r>
            <w:proofErr w:type="gramEnd"/>
          </w:p>
        </w:tc>
        <w:tc>
          <w:tcPr>
            <w:tcW w:w="1729" w:type="dxa"/>
          </w:tcPr>
          <w:p w:rsidR="00257D40" w:rsidRDefault="00257D40" w:rsidP="00B4379D">
            <w:pPr>
              <w:pStyle w:val="Normal1"/>
              <w:jc w:val="center"/>
            </w:pPr>
            <w:r>
              <w:t>Patrick</w:t>
            </w:r>
          </w:p>
        </w:tc>
        <w:tc>
          <w:tcPr>
            <w:tcW w:w="1729" w:type="dxa"/>
          </w:tcPr>
          <w:p w:rsidR="00257D40" w:rsidRDefault="00257D40" w:rsidP="00B4379D">
            <w:pPr>
              <w:pStyle w:val="Normal1"/>
              <w:jc w:val="center"/>
            </w:pPr>
            <w:r>
              <w:t>18/11/2016</w:t>
            </w:r>
          </w:p>
        </w:tc>
        <w:tc>
          <w:tcPr>
            <w:tcW w:w="1729" w:type="dxa"/>
          </w:tcPr>
          <w:p w:rsidR="00257D40" w:rsidRDefault="00257D40" w:rsidP="00B4379D">
            <w:pPr>
              <w:pStyle w:val="Normal1"/>
              <w:jc w:val="center"/>
            </w:pPr>
            <w:r>
              <w:t>-</w:t>
            </w:r>
          </w:p>
        </w:tc>
      </w:tr>
      <w:tr w:rsidR="00257D40" w:rsidTr="00B4379D">
        <w:tc>
          <w:tcPr>
            <w:tcW w:w="1728" w:type="dxa"/>
          </w:tcPr>
          <w:p w:rsidR="00257D40" w:rsidRDefault="00257D40" w:rsidP="00B4379D">
            <w:pPr>
              <w:pStyle w:val="Normal1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-</w:t>
            </w:r>
          </w:p>
        </w:tc>
        <w:tc>
          <w:tcPr>
            <w:tcW w:w="1729" w:type="dxa"/>
          </w:tcPr>
          <w:p w:rsidR="00257D40" w:rsidRDefault="00257D40" w:rsidP="00B4379D">
            <w:pPr>
              <w:pStyle w:val="Normal1"/>
              <w:jc w:val="center"/>
            </w:pPr>
            <w:r>
              <w:t xml:space="preserve">Caso de Uso </w:t>
            </w:r>
            <w:proofErr w:type="gramStart"/>
            <w:r>
              <w:t>3</w:t>
            </w:r>
            <w:proofErr w:type="gramEnd"/>
            <w:r>
              <w:t xml:space="preserve"> e 4</w:t>
            </w:r>
          </w:p>
        </w:tc>
        <w:tc>
          <w:tcPr>
            <w:tcW w:w="1729" w:type="dxa"/>
          </w:tcPr>
          <w:p w:rsidR="00257D40" w:rsidRDefault="00257D40" w:rsidP="00B4379D">
            <w:pPr>
              <w:pStyle w:val="Normal1"/>
              <w:jc w:val="center"/>
            </w:pPr>
            <w:r>
              <w:t>Gabriel</w:t>
            </w:r>
          </w:p>
        </w:tc>
        <w:tc>
          <w:tcPr>
            <w:tcW w:w="1729" w:type="dxa"/>
          </w:tcPr>
          <w:p w:rsidR="00257D40" w:rsidRDefault="00257D40" w:rsidP="00B4379D">
            <w:pPr>
              <w:pStyle w:val="Normal1"/>
              <w:jc w:val="center"/>
            </w:pPr>
            <w:r>
              <w:t>21/11/2016</w:t>
            </w:r>
          </w:p>
        </w:tc>
        <w:tc>
          <w:tcPr>
            <w:tcW w:w="1729" w:type="dxa"/>
          </w:tcPr>
          <w:p w:rsidR="00257D40" w:rsidRDefault="00257D40" w:rsidP="00B4379D">
            <w:pPr>
              <w:pStyle w:val="Normal1"/>
              <w:jc w:val="center"/>
            </w:pPr>
            <w:r>
              <w:t>-</w:t>
            </w:r>
          </w:p>
        </w:tc>
      </w:tr>
      <w:tr w:rsidR="00257D40" w:rsidTr="00B4379D">
        <w:tc>
          <w:tcPr>
            <w:tcW w:w="1728" w:type="dxa"/>
          </w:tcPr>
          <w:p w:rsidR="00257D40" w:rsidRDefault="00257D40" w:rsidP="00B4379D">
            <w:pPr>
              <w:pStyle w:val="Normal1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-</w:t>
            </w:r>
          </w:p>
        </w:tc>
        <w:tc>
          <w:tcPr>
            <w:tcW w:w="1729" w:type="dxa"/>
          </w:tcPr>
          <w:p w:rsidR="00257D40" w:rsidRDefault="00257D40" w:rsidP="00B4379D">
            <w:pPr>
              <w:pStyle w:val="Normal1"/>
              <w:jc w:val="center"/>
            </w:pPr>
            <w:r>
              <w:t>Protótipos de Telas</w:t>
            </w:r>
          </w:p>
        </w:tc>
        <w:tc>
          <w:tcPr>
            <w:tcW w:w="1729" w:type="dxa"/>
          </w:tcPr>
          <w:p w:rsidR="00257D40" w:rsidRDefault="004D00C7" w:rsidP="00B4379D">
            <w:pPr>
              <w:pStyle w:val="Normal1"/>
              <w:jc w:val="center"/>
            </w:pPr>
            <w:r>
              <w:t>G</w:t>
            </w:r>
            <w:r w:rsidR="00257D40">
              <w:t>rupo</w:t>
            </w:r>
          </w:p>
        </w:tc>
        <w:tc>
          <w:tcPr>
            <w:tcW w:w="1729" w:type="dxa"/>
          </w:tcPr>
          <w:p w:rsidR="00257D40" w:rsidRDefault="00257D40" w:rsidP="00B4379D">
            <w:pPr>
              <w:pStyle w:val="Normal1"/>
              <w:jc w:val="center"/>
            </w:pPr>
            <w:r>
              <w:t>20/11/2016</w:t>
            </w:r>
          </w:p>
        </w:tc>
        <w:tc>
          <w:tcPr>
            <w:tcW w:w="1729" w:type="dxa"/>
          </w:tcPr>
          <w:p w:rsidR="00257D40" w:rsidRDefault="00257D40" w:rsidP="00B4379D">
            <w:pPr>
              <w:pStyle w:val="Normal1"/>
              <w:jc w:val="center"/>
            </w:pPr>
            <w:r>
              <w:t>-</w:t>
            </w:r>
          </w:p>
        </w:tc>
      </w:tr>
      <w:tr w:rsidR="00257D40" w:rsidTr="00B4379D">
        <w:tc>
          <w:tcPr>
            <w:tcW w:w="1728" w:type="dxa"/>
          </w:tcPr>
          <w:p w:rsidR="00257D40" w:rsidRDefault="00257D40" w:rsidP="00B4379D">
            <w:pPr>
              <w:pStyle w:val="Normal1"/>
              <w:jc w:val="center"/>
            </w:pPr>
            <w:r>
              <w:t>24/11/2016</w:t>
            </w:r>
          </w:p>
        </w:tc>
        <w:tc>
          <w:tcPr>
            <w:tcW w:w="1729" w:type="dxa"/>
          </w:tcPr>
          <w:p w:rsidR="00257D40" w:rsidRDefault="00257D40" w:rsidP="00B4379D">
            <w:pPr>
              <w:pStyle w:val="Normal1"/>
              <w:jc w:val="center"/>
            </w:pPr>
            <w:r>
              <w:t>Entrega Final</w:t>
            </w:r>
          </w:p>
        </w:tc>
        <w:tc>
          <w:tcPr>
            <w:tcW w:w="1729" w:type="dxa"/>
          </w:tcPr>
          <w:p w:rsidR="00257D40" w:rsidRDefault="004D00C7" w:rsidP="00B4379D">
            <w:pPr>
              <w:pStyle w:val="Normal1"/>
              <w:jc w:val="center"/>
            </w:pPr>
            <w:r>
              <w:t>G</w:t>
            </w:r>
            <w:r w:rsidR="00257D40">
              <w:t>rupo</w:t>
            </w:r>
          </w:p>
        </w:tc>
        <w:tc>
          <w:tcPr>
            <w:tcW w:w="1729" w:type="dxa"/>
          </w:tcPr>
          <w:p w:rsidR="00257D40" w:rsidRDefault="00257D40" w:rsidP="00B4379D">
            <w:pPr>
              <w:pStyle w:val="Normal1"/>
              <w:jc w:val="center"/>
            </w:pPr>
            <w:r>
              <w:t>24/11/2016</w:t>
            </w:r>
          </w:p>
        </w:tc>
        <w:tc>
          <w:tcPr>
            <w:tcW w:w="1729" w:type="dxa"/>
          </w:tcPr>
          <w:p w:rsidR="00257D40" w:rsidRDefault="00257D40" w:rsidP="00B4379D">
            <w:pPr>
              <w:pStyle w:val="Normal1"/>
              <w:jc w:val="center"/>
            </w:pPr>
            <w:r>
              <w:t>24/11/2016</w:t>
            </w:r>
          </w:p>
        </w:tc>
      </w:tr>
      <w:tr w:rsidR="00257D40" w:rsidTr="00B4379D">
        <w:tc>
          <w:tcPr>
            <w:tcW w:w="1728" w:type="dxa"/>
          </w:tcPr>
          <w:p w:rsidR="00257D40" w:rsidRDefault="00257D40" w:rsidP="00B4379D">
            <w:pPr>
              <w:pStyle w:val="Normal1"/>
              <w:jc w:val="center"/>
            </w:pPr>
          </w:p>
        </w:tc>
        <w:tc>
          <w:tcPr>
            <w:tcW w:w="1729" w:type="dxa"/>
          </w:tcPr>
          <w:p w:rsidR="00257D40" w:rsidRDefault="00257D40" w:rsidP="00B4379D">
            <w:pPr>
              <w:pStyle w:val="Normal1"/>
              <w:jc w:val="center"/>
            </w:pPr>
            <w:r>
              <w:t>Correção documento requisitos</w:t>
            </w:r>
          </w:p>
        </w:tc>
        <w:tc>
          <w:tcPr>
            <w:tcW w:w="1729" w:type="dxa"/>
          </w:tcPr>
          <w:p w:rsidR="00257D40" w:rsidRDefault="00257D40" w:rsidP="00B4379D">
            <w:pPr>
              <w:pStyle w:val="Normal1"/>
              <w:jc w:val="center"/>
            </w:pPr>
            <w:proofErr w:type="spellStart"/>
            <w:proofErr w:type="gramStart"/>
            <w:r>
              <w:t>PROFa</w:t>
            </w:r>
            <w:proofErr w:type="spellEnd"/>
            <w:proofErr w:type="gramEnd"/>
            <w:r>
              <w:t>. SILVIA</w:t>
            </w:r>
          </w:p>
        </w:tc>
        <w:tc>
          <w:tcPr>
            <w:tcW w:w="1729" w:type="dxa"/>
          </w:tcPr>
          <w:p w:rsidR="00257D40" w:rsidRDefault="00257D40" w:rsidP="00B4379D">
            <w:pPr>
              <w:pStyle w:val="Normal1"/>
              <w:jc w:val="center"/>
            </w:pPr>
            <w:r>
              <w:t>11/4/17</w:t>
            </w:r>
          </w:p>
        </w:tc>
        <w:tc>
          <w:tcPr>
            <w:tcW w:w="1729" w:type="dxa"/>
          </w:tcPr>
          <w:p w:rsidR="00257D40" w:rsidRDefault="00257D40" w:rsidP="00B4379D">
            <w:pPr>
              <w:pStyle w:val="Normal1"/>
              <w:jc w:val="center"/>
            </w:pPr>
          </w:p>
        </w:tc>
      </w:tr>
      <w:tr w:rsidR="00257D40" w:rsidTr="00B4379D">
        <w:tc>
          <w:tcPr>
            <w:tcW w:w="1728" w:type="dxa"/>
          </w:tcPr>
          <w:p w:rsidR="00257D40" w:rsidRDefault="00257D40" w:rsidP="00B4379D">
            <w:pPr>
              <w:pStyle w:val="Normal1"/>
              <w:jc w:val="center"/>
            </w:pPr>
            <w:r>
              <w:t>13/04/2017</w:t>
            </w:r>
          </w:p>
        </w:tc>
        <w:tc>
          <w:tcPr>
            <w:tcW w:w="1729" w:type="dxa"/>
          </w:tcPr>
          <w:p w:rsidR="00257D40" w:rsidRDefault="00257D40" w:rsidP="00B4379D">
            <w:pPr>
              <w:pStyle w:val="Normal1"/>
              <w:jc w:val="center"/>
            </w:pPr>
            <w:r>
              <w:t xml:space="preserve">Correção parcial do documento de requisitos </w:t>
            </w:r>
          </w:p>
        </w:tc>
        <w:tc>
          <w:tcPr>
            <w:tcW w:w="1729" w:type="dxa"/>
          </w:tcPr>
          <w:p w:rsidR="00257D40" w:rsidRDefault="00257D40" w:rsidP="00B4379D">
            <w:pPr>
              <w:pStyle w:val="Normal1"/>
              <w:jc w:val="center"/>
            </w:pPr>
            <w:r>
              <w:t>Ana Carolina</w:t>
            </w:r>
          </w:p>
        </w:tc>
        <w:tc>
          <w:tcPr>
            <w:tcW w:w="1729" w:type="dxa"/>
          </w:tcPr>
          <w:p w:rsidR="00257D40" w:rsidRDefault="00257D40" w:rsidP="00B4379D">
            <w:pPr>
              <w:pStyle w:val="Normal1"/>
              <w:jc w:val="center"/>
            </w:pPr>
            <w:r>
              <w:t>13/04/17</w:t>
            </w:r>
          </w:p>
        </w:tc>
        <w:tc>
          <w:tcPr>
            <w:tcW w:w="1729" w:type="dxa"/>
          </w:tcPr>
          <w:p w:rsidR="00257D40" w:rsidRDefault="00257D40" w:rsidP="00B4379D">
            <w:pPr>
              <w:pStyle w:val="Normal1"/>
              <w:jc w:val="center"/>
            </w:pPr>
          </w:p>
        </w:tc>
      </w:tr>
      <w:tr w:rsidR="00384F74" w:rsidTr="00B4379D">
        <w:tc>
          <w:tcPr>
            <w:tcW w:w="1728" w:type="dxa"/>
          </w:tcPr>
          <w:p w:rsidR="00384F74" w:rsidRDefault="00384F74" w:rsidP="00B4379D">
            <w:pPr>
              <w:pStyle w:val="Normal1"/>
              <w:jc w:val="center"/>
            </w:pPr>
            <w:r>
              <w:t>04/05/2017</w:t>
            </w:r>
          </w:p>
        </w:tc>
        <w:tc>
          <w:tcPr>
            <w:tcW w:w="1729" w:type="dxa"/>
          </w:tcPr>
          <w:p w:rsidR="00384F74" w:rsidRDefault="00384F74" w:rsidP="00B4379D">
            <w:pPr>
              <w:pStyle w:val="Normal1"/>
              <w:jc w:val="center"/>
            </w:pPr>
            <w:r>
              <w:t>Correção total do documento de requisitos</w:t>
            </w:r>
          </w:p>
        </w:tc>
        <w:tc>
          <w:tcPr>
            <w:tcW w:w="1729" w:type="dxa"/>
          </w:tcPr>
          <w:p w:rsidR="00384F74" w:rsidRDefault="00384F74" w:rsidP="00B4379D">
            <w:pPr>
              <w:pStyle w:val="Normal1"/>
              <w:jc w:val="center"/>
            </w:pPr>
            <w:proofErr w:type="spellStart"/>
            <w:proofErr w:type="gramStart"/>
            <w:r>
              <w:t>PROFa</w:t>
            </w:r>
            <w:proofErr w:type="spellEnd"/>
            <w:proofErr w:type="gramEnd"/>
            <w:r>
              <w:t>. SILVIA</w:t>
            </w:r>
          </w:p>
        </w:tc>
        <w:tc>
          <w:tcPr>
            <w:tcW w:w="1729" w:type="dxa"/>
          </w:tcPr>
          <w:p w:rsidR="00384F74" w:rsidRDefault="00384F74" w:rsidP="00B4379D">
            <w:pPr>
              <w:pStyle w:val="Normal1"/>
              <w:jc w:val="center"/>
            </w:pPr>
            <w:r>
              <w:t>04/05/2017</w:t>
            </w:r>
          </w:p>
        </w:tc>
        <w:tc>
          <w:tcPr>
            <w:tcW w:w="1729" w:type="dxa"/>
          </w:tcPr>
          <w:p w:rsidR="00384F74" w:rsidRDefault="00384F74" w:rsidP="00B4379D">
            <w:pPr>
              <w:pStyle w:val="Normal1"/>
              <w:jc w:val="center"/>
            </w:pPr>
          </w:p>
        </w:tc>
      </w:tr>
      <w:tr w:rsidR="003C20EE" w:rsidTr="00B4379D">
        <w:tc>
          <w:tcPr>
            <w:tcW w:w="1728" w:type="dxa"/>
          </w:tcPr>
          <w:p w:rsidR="003C20EE" w:rsidRDefault="003C20EE" w:rsidP="00B4379D">
            <w:pPr>
              <w:pStyle w:val="Normal1"/>
              <w:jc w:val="center"/>
            </w:pPr>
            <w:r>
              <w:t>22/05/2017</w:t>
            </w:r>
          </w:p>
        </w:tc>
        <w:tc>
          <w:tcPr>
            <w:tcW w:w="1729" w:type="dxa"/>
          </w:tcPr>
          <w:p w:rsidR="003C20EE" w:rsidRDefault="003C20EE" w:rsidP="00B4379D">
            <w:pPr>
              <w:pStyle w:val="Normal1"/>
              <w:jc w:val="center"/>
            </w:pPr>
            <w:r>
              <w:t>Diagramas de casos de uso</w:t>
            </w:r>
          </w:p>
        </w:tc>
        <w:tc>
          <w:tcPr>
            <w:tcW w:w="1729" w:type="dxa"/>
          </w:tcPr>
          <w:p w:rsidR="003C20EE" w:rsidRDefault="003C20EE" w:rsidP="00B4379D">
            <w:pPr>
              <w:pStyle w:val="Normal1"/>
              <w:jc w:val="center"/>
            </w:pPr>
            <w:r>
              <w:t>Grupo</w:t>
            </w:r>
          </w:p>
        </w:tc>
        <w:tc>
          <w:tcPr>
            <w:tcW w:w="1729" w:type="dxa"/>
          </w:tcPr>
          <w:p w:rsidR="003C20EE" w:rsidRDefault="003C20EE" w:rsidP="00B4379D">
            <w:pPr>
              <w:pStyle w:val="Normal1"/>
              <w:jc w:val="center"/>
            </w:pPr>
            <w:r>
              <w:t>26/05/2017</w:t>
            </w:r>
          </w:p>
        </w:tc>
        <w:tc>
          <w:tcPr>
            <w:tcW w:w="1729" w:type="dxa"/>
          </w:tcPr>
          <w:p w:rsidR="003C20EE" w:rsidRDefault="003C20EE" w:rsidP="00B4379D">
            <w:pPr>
              <w:pStyle w:val="Normal1"/>
              <w:jc w:val="center"/>
            </w:pPr>
          </w:p>
        </w:tc>
      </w:tr>
      <w:tr w:rsidR="003C20EE" w:rsidTr="00B4379D">
        <w:tc>
          <w:tcPr>
            <w:tcW w:w="1728" w:type="dxa"/>
          </w:tcPr>
          <w:p w:rsidR="003C20EE" w:rsidRDefault="003C20EE" w:rsidP="00B4379D">
            <w:pPr>
              <w:pStyle w:val="Normal1"/>
              <w:jc w:val="center"/>
            </w:pPr>
            <w:r>
              <w:t>24/05/2017</w:t>
            </w:r>
          </w:p>
        </w:tc>
        <w:tc>
          <w:tcPr>
            <w:tcW w:w="1729" w:type="dxa"/>
          </w:tcPr>
          <w:p w:rsidR="003C20EE" w:rsidRDefault="003C20EE" w:rsidP="00B4379D">
            <w:pPr>
              <w:pStyle w:val="Normal1"/>
              <w:jc w:val="center"/>
            </w:pPr>
            <w:r>
              <w:t>Diagrama de classe</w:t>
            </w:r>
          </w:p>
        </w:tc>
        <w:tc>
          <w:tcPr>
            <w:tcW w:w="1729" w:type="dxa"/>
          </w:tcPr>
          <w:p w:rsidR="003C20EE" w:rsidRDefault="003C20EE" w:rsidP="00B4379D">
            <w:pPr>
              <w:pStyle w:val="Normal1"/>
              <w:jc w:val="center"/>
            </w:pPr>
            <w:r>
              <w:t>Ana Carolina</w:t>
            </w:r>
            <w:r w:rsidR="00F744E8">
              <w:t xml:space="preserve"> e Patrick</w:t>
            </w:r>
          </w:p>
        </w:tc>
        <w:tc>
          <w:tcPr>
            <w:tcW w:w="1729" w:type="dxa"/>
          </w:tcPr>
          <w:p w:rsidR="003C20EE" w:rsidRDefault="00F744E8" w:rsidP="00B4379D">
            <w:pPr>
              <w:pStyle w:val="Normal1"/>
              <w:jc w:val="center"/>
            </w:pPr>
            <w:r>
              <w:t>09</w:t>
            </w:r>
            <w:r w:rsidR="003C20EE">
              <w:t>/05/2017</w:t>
            </w:r>
          </w:p>
        </w:tc>
        <w:tc>
          <w:tcPr>
            <w:tcW w:w="1729" w:type="dxa"/>
          </w:tcPr>
          <w:p w:rsidR="003C20EE" w:rsidRDefault="003C20EE" w:rsidP="00B4379D">
            <w:pPr>
              <w:pStyle w:val="Normal1"/>
              <w:jc w:val="center"/>
            </w:pPr>
          </w:p>
        </w:tc>
      </w:tr>
      <w:tr w:rsidR="003C20EE" w:rsidTr="00B4379D">
        <w:tc>
          <w:tcPr>
            <w:tcW w:w="1728" w:type="dxa"/>
          </w:tcPr>
          <w:p w:rsidR="003C20EE" w:rsidRDefault="003C20EE" w:rsidP="00B4379D">
            <w:pPr>
              <w:pStyle w:val="Normal1"/>
              <w:jc w:val="center"/>
            </w:pPr>
            <w:r>
              <w:t>24/05/2017</w:t>
            </w:r>
          </w:p>
        </w:tc>
        <w:tc>
          <w:tcPr>
            <w:tcW w:w="1729" w:type="dxa"/>
          </w:tcPr>
          <w:p w:rsidR="003C20EE" w:rsidRDefault="003C20EE" w:rsidP="00B4379D">
            <w:pPr>
              <w:pStyle w:val="Normal1"/>
              <w:jc w:val="center"/>
            </w:pPr>
            <w:r>
              <w:t>Protótipos de tela</w:t>
            </w:r>
          </w:p>
        </w:tc>
        <w:tc>
          <w:tcPr>
            <w:tcW w:w="1729" w:type="dxa"/>
          </w:tcPr>
          <w:p w:rsidR="003C20EE" w:rsidRDefault="003C20EE" w:rsidP="00B4379D">
            <w:pPr>
              <w:pStyle w:val="Normal1"/>
              <w:jc w:val="center"/>
            </w:pPr>
            <w:r>
              <w:t>Patrick</w:t>
            </w:r>
          </w:p>
        </w:tc>
        <w:tc>
          <w:tcPr>
            <w:tcW w:w="1729" w:type="dxa"/>
          </w:tcPr>
          <w:p w:rsidR="003C20EE" w:rsidRDefault="00F744E8" w:rsidP="00B4379D">
            <w:pPr>
              <w:pStyle w:val="Normal1"/>
              <w:jc w:val="center"/>
            </w:pPr>
            <w:r>
              <w:t>26/05/2017</w:t>
            </w:r>
          </w:p>
        </w:tc>
        <w:tc>
          <w:tcPr>
            <w:tcW w:w="1729" w:type="dxa"/>
          </w:tcPr>
          <w:p w:rsidR="003C20EE" w:rsidRDefault="003C20EE" w:rsidP="00B4379D">
            <w:pPr>
              <w:pStyle w:val="Normal1"/>
              <w:jc w:val="center"/>
            </w:pPr>
          </w:p>
        </w:tc>
      </w:tr>
      <w:tr w:rsidR="003C20EE" w:rsidTr="00B4379D">
        <w:tc>
          <w:tcPr>
            <w:tcW w:w="1728" w:type="dxa"/>
          </w:tcPr>
          <w:p w:rsidR="003C20EE" w:rsidRDefault="004E0A1F" w:rsidP="00B4379D">
            <w:pPr>
              <w:pStyle w:val="Normal1"/>
              <w:jc w:val="center"/>
            </w:pPr>
            <w:r>
              <w:t>22/06/2017</w:t>
            </w:r>
          </w:p>
        </w:tc>
        <w:tc>
          <w:tcPr>
            <w:tcW w:w="1729" w:type="dxa"/>
          </w:tcPr>
          <w:p w:rsidR="003C20EE" w:rsidRDefault="003C20EE" w:rsidP="00B4379D">
            <w:pPr>
              <w:pStyle w:val="Normal1"/>
              <w:jc w:val="center"/>
            </w:pPr>
            <w:r>
              <w:t>Diagrama de sequência</w:t>
            </w:r>
          </w:p>
        </w:tc>
        <w:tc>
          <w:tcPr>
            <w:tcW w:w="1729" w:type="dxa"/>
          </w:tcPr>
          <w:p w:rsidR="003C20EE" w:rsidRDefault="003C20EE" w:rsidP="00B4379D">
            <w:pPr>
              <w:pStyle w:val="Normal1"/>
              <w:jc w:val="center"/>
            </w:pPr>
            <w:proofErr w:type="spellStart"/>
            <w:r>
              <w:t>Diellen</w:t>
            </w:r>
            <w:proofErr w:type="spellEnd"/>
          </w:p>
        </w:tc>
        <w:tc>
          <w:tcPr>
            <w:tcW w:w="1729" w:type="dxa"/>
          </w:tcPr>
          <w:p w:rsidR="003C20EE" w:rsidRDefault="004E0A1F" w:rsidP="00B4379D">
            <w:pPr>
              <w:pStyle w:val="Normal1"/>
              <w:jc w:val="center"/>
            </w:pPr>
            <w:r>
              <w:t>14/06/2017</w:t>
            </w:r>
          </w:p>
        </w:tc>
        <w:tc>
          <w:tcPr>
            <w:tcW w:w="1729" w:type="dxa"/>
          </w:tcPr>
          <w:p w:rsidR="003C20EE" w:rsidRDefault="003C20EE" w:rsidP="00B4379D">
            <w:pPr>
              <w:pStyle w:val="Normal1"/>
              <w:jc w:val="center"/>
            </w:pPr>
          </w:p>
        </w:tc>
      </w:tr>
      <w:tr w:rsidR="009502CE" w:rsidTr="00B4379D">
        <w:tc>
          <w:tcPr>
            <w:tcW w:w="1728" w:type="dxa"/>
          </w:tcPr>
          <w:p w:rsidR="009502CE" w:rsidRDefault="004E0A1F" w:rsidP="00B4379D">
            <w:pPr>
              <w:pStyle w:val="Normal1"/>
              <w:jc w:val="center"/>
            </w:pPr>
            <w:r>
              <w:t>22/06/2017</w:t>
            </w:r>
          </w:p>
        </w:tc>
        <w:tc>
          <w:tcPr>
            <w:tcW w:w="1729" w:type="dxa"/>
          </w:tcPr>
          <w:p w:rsidR="009502CE" w:rsidRDefault="009502CE" w:rsidP="00B4379D">
            <w:pPr>
              <w:pStyle w:val="Normal1"/>
              <w:jc w:val="center"/>
            </w:pPr>
            <w:r>
              <w:t>Diagrama de Atividade</w:t>
            </w:r>
          </w:p>
        </w:tc>
        <w:tc>
          <w:tcPr>
            <w:tcW w:w="1729" w:type="dxa"/>
          </w:tcPr>
          <w:p w:rsidR="009502CE" w:rsidRDefault="009502CE" w:rsidP="00B4379D">
            <w:pPr>
              <w:pStyle w:val="Normal1"/>
              <w:jc w:val="center"/>
            </w:pPr>
            <w:r>
              <w:t>Juliana</w:t>
            </w:r>
          </w:p>
        </w:tc>
        <w:tc>
          <w:tcPr>
            <w:tcW w:w="1729" w:type="dxa"/>
          </w:tcPr>
          <w:p w:rsidR="009502CE" w:rsidRDefault="004E0A1F" w:rsidP="00B4379D">
            <w:pPr>
              <w:pStyle w:val="Normal1"/>
              <w:jc w:val="center"/>
            </w:pPr>
            <w:r>
              <w:t>14/06/2017</w:t>
            </w:r>
          </w:p>
        </w:tc>
        <w:tc>
          <w:tcPr>
            <w:tcW w:w="1729" w:type="dxa"/>
          </w:tcPr>
          <w:p w:rsidR="009502CE" w:rsidRDefault="009502CE" w:rsidP="00B4379D">
            <w:pPr>
              <w:pStyle w:val="Normal1"/>
              <w:jc w:val="center"/>
            </w:pPr>
          </w:p>
        </w:tc>
      </w:tr>
      <w:tr w:rsidR="00F744E8" w:rsidTr="00B4379D">
        <w:tc>
          <w:tcPr>
            <w:tcW w:w="1728" w:type="dxa"/>
          </w:tcPr>
          <w:p w:rsidR="00F744E8" w:rsidRDefault="004E0A1F" w:rsidP="00B4379D">
            <w:pPr>
              <w:pStyle w:val="Normal1"/>
              <w:jc w:val="center"/>
            </w:pPr>
            <w:r>
              <w:t>22/06/2017</w:t>
            </w:r>
          </w:p>
        </w:tc>
        <w:tc>
          <w:tcPr>
            <w:tcW w:w="1729" w:type="dxa"/>
          </w:tcPr>
          <w:p w:rsidR="00F744E8" w:rsidRDefault="00F744E8" w:rsidP="00B4379D">
            <w:pPr>
              <w:pStyle w:val="Normal1"/>
              <w:jc w:val="center"/>
            </w:pPr>
            <w:r>
              <w:t>Modelo Relacional</w:t>
            </w:r>
          </w:p>
        </w:tc>
        <w:tc>
          <w:tcPr>
            <w:tcW w:w="1729" w:type="dxa"/>
          </w:tcPr>
          <w:p w:rsidR="00F744E8" w:rsidRDefault="00F744E8" w:rsidP="00B4379D">
            <w:pPr>
              <w:pStyle w:val="Normal1"/>
              <w:jc w:val="center"/>
            </w:pPr>
            <w:r>
              <w:t>Vinicius e Gabriel</w:t>
            </w:r>
          </w:p>
        </w:tc>
        <w:tc>
          <w:tcPr>
            <w:tcW w:w="1729" w:type="dxa"/>
          </w:tcPr>
          <w:p w:rsidR="00F744E8" w:rsidRDefault="004E0A1F" w:rsidP="00B4379D">
            <w:pPr>
              <w:pStyle w:val="Normal1"/>
              <w:jc w:val="center"/>
            </w:pPr>
            <w:r>
              <w:t>10/06/2017</w:t>
            </w:r>
          </w:p>
        </w:tc>
        <w:tc>
          <w:tcPr>
            <w:tcW w:w="1729" w:type="dxa"/>
          </w:tcPr>
          <w:p w:rsidR="00F744E8" w:rsidRDefault="00F744E8" w:rsidP="00B4379D">
            <w:pPr>
              <w:pStyle w:val="Normal1"/>
              <w:jc w:val="center"/>
            </w:pPr>
          </w:p>
        </w:tc>
      </w:tr>
      <w:tr w:rsidR="004E0A1F" w:rsidTr="00B4379D">
        <w:tc>
          <w:tcPr>
            <w:tcW w:w="1728" w:type="dxa"/>
          </w:tcPr>
          <w:p w:rsidR="004E0A1F" w:rsidRDefault="004E0A1F" w:rsidP="00B4379D">
            <w:pPr>
              <w:pStyle w:val="Normal1"/>
              <w:jc w:val="center"/>
            </w:pPr>
            <w:r>
              <w:t>22/06/2017</w:t>
            </w:r>
          </w:p>
        </w:tc>
        <w:tc>
          <w:tcPr>
            <w:tcW w:w="1729" w:type="dxa"/>
          </w:tcPr>
          <w:p w:rsidR="004E0A1F" w:rsidRDefault="004E0A1F" w:rsidP="00B4379D">
            <w:pPr>
              <w:pStyle w:val="Normal1"/>
              <w:jc w:val="center"/>
            </w:pPr>
            <w:r>
              <w:t>Entrega Final</w:t>
            </w:r>
          </w:p>
        </w:tc>
        <w:tc>
          <w:tcPr>
            <w:tcW w:w="1729" w:type="dxa"/>
          </w:tcPr>
          <w:p w:rsidR="004E0A1F" w:rsidRDefault="004E0A1F" w:rsidP="00B4379D">
            <w:pPr>
              <w:pStyle w:val="Normal1"/>
              <w:jc w:val="center"/>
            </w:pPr>
            <w:r>
              <w:t>Grupo</w:t>
            </w:r>
          </w:p>
        </w:tc>
        <w:tc>
          <w:tcPr>
            <w:tcW w:w="1729" w:type="dxa"/>
          </w:tcPr>
          <w:p w:rsidR="004E0A1F" w:rsidRDefault="004E0A1F" w:rsidP="00B4379D">
            <w:pPr>
              <w:pStyle w:val="Normal1"/>
              <w:jc w:val="center"/>
            </w:pPr>
            <w:r>
              <w:t>22/06/2017</w:t>
            </w:r>
            <w:bookmarkStart w:id="1" w:name="_GoBack"/>
            <w:bookmarkEnd w:id="1"/>
          </w:p>
        </w:tc>
        <w:tc>
          <w:tcPr>
            <w:tcW w:w="1729" w:type="dxa"/>
          </w:tcPr>
          <w:p w:rsidR="004E0A1F" w:rsidRDefault="004E0A1F" w:rsidP="00B4379D">
            <w:pPr>
              <w:pStyle w:val="Normal1"/>
              <w:jc w:val="center"/>
            </w:pPr>
          </w:p>
        </w:tc>
      </w:tr>
    </w:tbl>
    <w:p w:rsidR="00257D40" w:rsidRPr="00257D40" w:rsidRDefault="00257D40" w:rsidP="00257D40">
      <w:pPr>
        <w:spacing w:line="240" w:lineRule="auto"/>
        <w:ind w:firstLine="708"/>
        <w:jc w:val="center"/>
        <w:rPr>
          <w:rFonts w:ascii="Arial" w:hAnsi="Arial" w:cs="Arial"/>
          <w:sz w:val="28"/>
          <w:szCs w:val="28"/>
        </w:rPr>
      </w:pPr>
    </w:p>
    <w:p w:rsidR="00257D40" w:rsidDel="00A72869" w:rsidRDefault="00257D40" w:rsidP="0001129B">
      <w:pPr>
        <w:spacing w:line="240" w:lineRule="auto"/>
        <w:ind w:firstLine="708"/>
        <w:jc w:val="center"/>
        <w:rPr>
          <w:del w:id="2" w:author="Silvia Helena" w:date="2017-06-30T19:12:00Z"/>
          <w:rFonts w:ascii="Arial" w:hAnsi="Arial" w:cs="Arial"/>
          <w:b/>
          <w:sz w:val="28"/>
          <w:szCs w:val="28"/>
        </w:rPr>
      </w:pPr>
    </w:p>
    <w:p w:rsidR="00384F74" w:rsidDel="00A72869" w:rsidRDefault="00384F74" w:rsidP="0001129B">
      <w:pPr>
        <w:spacing w:line="240" w:lineRule="auto"/>
        <w:ind w:firstLine="708"/>
        <w:jc w:val="center"/>
        <w:rPr>
          <w:del w:id="3" w:author="Silvia Helena" w:date="2017-06-30T19:12:00Z"/>
          <w:rFonts w:ascii="Arial" w:hAnsi="Arial" w:cs="Arial"/>
          <w:b/>
          <w:sz w:val="28"/>
          <w:szCs w:val="28"/>
        </w:rPr>
      </w:pPr>
    </w:p>
    <w:p w:rsidR="00384F74" w:rsidDel="00A72869" w:rsidRDefault="00384F74" w:rsidP="0001129B">
      <w:pPr>
        <w:spacing w:line="240" w:lineRule="auto"/>
        <w:ind w:firstLine="708"/>
        <w:jc w:val="center"/>
        <w:rPr>
          <w:del w:id="4" w:author="Silvia Helena" w:date="2017-06-30T19:12:00Z"/>
          <w:rFonts w:ascii="Arial" w:hAnsi="Arial" w:cs="Arial"/>
          <w:b/>
          <w:sz w:val="28"/>
          <w:szCs w:val="28"/>
        </w:rPr>
      </w:pPr>
    </w:p>
    <w:p w:rsidR="00384F74" w:rsidDel="00A72869" w:rsidRDefault="00384F74" w:rsidP="0001129B">
      <w:pPr>
        <w:spacing w:line="240" w:lineRule="auto"/>
        <w:ind w:firstLine="708"/>
        <w:jc w:val="center"/>
        <w:rPr>
          <w:del w:id="5" w:author="Silvia Helena" w:date="2017-06-30T19:12:00Z"/>
          <w:rFonts w:ascii="Arial" w:hAnsi="Arial" w:cs="Arial"/>
          <w:b/>
          <w:sz w:val="28"/>
          <w:szCs w:val="28"/>
        </w:rPr>
      </w:pPr>
    </w:p>
    <w:p w:rsidR="00384F74" w:rsidDel="00A72869" w:rsidRDefault="00384F74" w:rsidP="0001129B">
      <w:pPr>
        <w:spacing w:line="240" w:lineRule="auto"/>
        <w:ind w:firstLine="708"/>
        <w:jc w:val="center"/>
        <w:rPr>
          <w:del w:id="6" w:author="Silvia Helena" w:date="2017-06-30T19:12:00Z"/>
          <w:rFonts w:ascii="Arial" w:hAnsi="Arial" w:cs="Arial"/>
          <w:b/>
          <w:sz w:val="28"/>
          <w:szCs w:val="28"/>
        </w:rPr>
      </w:pPr>
    </w:p>
    <w:p w:rsidR="00384F74" w:rsidRDefault="00384F74" w:rsidP="0001129B">
      <w:pPr>
        <w:spacing w:line="240" w:lineRule="auto"/>
        <w:ind w:firstLine="708"/>
        <w:jc w:val="center"/>
        <w:rPr>
          <w:rFonts w:ascii="Arial" w:hAnsi="Arial" w:cs="Arial"/>
          <w:b/>
          <w:sz w:val="28"/>
          <w:szCs w:val="28"/>
        </w:rPr>
      </w:pPr>
    </w:p>
    <w:p w:rsidR="00384F74" w:rsidRDefault="00384F74" w:rsidP="0001129B">
      <w:pPr>
        <w:spacing w:line="240" w:lineRule="auto"/>
        <w:ind w:firstLine="708"/>
        <w:jc w:val="center"/>
        <w:rPr>
          <w:rFonts w:ascii="Arial" w:hAnsi="Arial" w:cs="Arial"/>
          <w:b/>
          <w:sz w:val="28"/>
          <w:szCs w:val="28"/>
        </w:rPr>
      </w:pPr>
    </w:p>
    <w:p w:rsidR="00B4379D" w:rsidRPr="009502CE" w:rsidRDefault="00384F74" w:rsidP="009502CE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br w:type="page"/>
      </w:r>
    </w:p>
    <w:sdt>
      <w:sdtPr>
        <w:rPr>
          <w:rFonts w:asciiTheme="minorHAnsi" w:eastAsiaTheme="minorHAnsi" w:hAnsiTheme="minorHAnsi" w:cs="Arial"/>
          <w:b w:val="0"/>
          <w:bCs w:val="0"/>
          <w:sz w:val="22"/>
          <w:szCs w:val="24"/>
        </w:rPr>
        <w:id w:val="-1141264870"/>
        <w:docPartObj>
          <w:docPartGallery w:val="Table of Contents"/>
          <w:docPartUnique/>
        </w:docPartObj>
      </w:sdtPr>
      <w:sdtEndPr>
        <w:rPr>
          <w:szCs w:val="28"/>
        </w:rPr>
      </w:sdtEndPr>
      <w:sdtContent>
        <w:p w:rsidR="004E1190" w:rsidRPr="00AA04D1" w:rsidRDefault="004E1190" w:rsidP="004E1190">
          <w:pPr>
            <w:pStyle w:val="CabealhodoSumrio"/>
            <w:jc w:val="center"/>
            <w:rPr>
              <w:rFonts w:cs="Arial"/>
              <w:szCs w:val="24"/>
            </w:rPr>
          </w:pPr>
          <w:r w:rsidRPr="00AA04D1">
            <w:rPr>
              <w:rFonts w:cs="Arial"/>
              <w:szCs w:val="24"/>
            </w:rPr>
            <w:t>SUMÁRIO</w:t>
          </w:r>
        </w:p>
        <w:p w:rsidR="00AA04D1" w:rsidRPr="00AA04D1" w:rsidRDefault="005F522C">
          <w:pPr>
            <w:pStyle w:val="Sumrio1"/>
            <w:tabs>
              <w:tab w:val="left" w:pos="44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r w:rsidRPr="005F522C">
            <w:rPr>
              <w:rFonts w:ascii="Arial" w:hAnsi="Arial" w:cs="Arial"/>
              <w:sz w:val="24"/>
              <w:szCs w:val="24"/>
            </w:rPr>
            <w:fldChar w:fldCharType="begin"/>
          </w:r>
          <w:r w:rsidR="004E1190" w:rsidRPr="00AA04D1">
            <w:rPr>
              <w:rFonts w:ascii="Arial" w:hAnsi="Arial" w:cs="Arial"/>
              <w:sz w:val="24"/>
              <w:szCs w:val="24"/>
            </w:rPr>
            <w:instrText xml:space="preserve"> TOC \o "1-3" \h \z \u </w:instrText>
          </w:r>
          <w:r w:rsidRPr="005F522C">
            <w:rPr>
              <w:rFonts w:ascii="Arial" w:hAnsi="Arial" w:cs="Arial"/>
              <w:sz w:val="24"/>
              <w:szCs w:val="24"/>
            </w:rPr>
            <w:fldChar w:fldCharType="separate"/>
          </w:r>
          <w:hyperlink w:anchor="_Toc485844522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1.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Introdução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_Toc485844522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9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1"/>
            <w:tabs>
              <w:tab w:val="left" w:pos="66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23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1.1.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Tema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_Toc485844523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9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1"/>
            <w:tabs>
              <w:tab w:val="left" w:pos="66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24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1.2.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Objetivo do Projeto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_Toc485844524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9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1"/>
            <w:tabs>
              <w:tab w:val="left" w:pos="66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25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1.3.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Delimitação do Problema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_Toc485844525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9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1"/>
            <w:tabs>
              <w:tab w:val="left" w:pos="66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26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1.4.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Justificativa da Escolha do Tema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_Toc485844526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10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1"/>
            <w:tabs>
              <w:tab w:val="left" w:pos="66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27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1.5.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Método de Trabalho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_Toc485844527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10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1"/>
            <w:tabs>
              <w:tab w:val="left" w:pos="66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28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1.6.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Organização do Trabalho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_Toc485844528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10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1"/>
            <w:tabs>
              <w:tab w:val="left" w:pos="44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29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2.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Descrição Geral do Sistema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_Toc485844529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12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1"/>
            <w:tabs>
              <w:tab w:val="left" w:pos="66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30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2.1.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Descrição do Problema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_Toc485844530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12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1"/>
            <w:tabs>
              <w:tab w:val="left" w:pos="66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31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2.2.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Objetivo do Sistema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_Toc485844531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13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1"/>
            <w:tabs>
              <w:tab w:val="left" w:pos="66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32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2.3.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Principais Envolvidos e suas Características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_Toc485844532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13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1"/>
            <w:tabs>
              <w:tab w:val="left" w:pos="88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33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2.3.1.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Usuários do Sistema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_Toc485844533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13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1"/>
            <w:tabs>
              <w:tab w:val="left" w:pos="88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34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2.3.2.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Desenvolvedores do Sistema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_Toc485844534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13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1"/>
            <w:tabs>
              <w:tab w:val="left" w:pos="66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35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2.4.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Regras de Negócio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_Toc485844535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13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1"/>
            <w:tabs>
              <w:tab w:val="left" w:pos="44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36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3.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Requisitos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_Toc485844536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14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1"/>
            <w:tabs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37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Requisitos Funcionais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_Toc485844537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14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1"/>
            <w:tabs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38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RF01 Efetuar Login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_Toc485844538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14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1"/>
            <w:tabs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39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RF02 Cadastrar Usuário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_Toc485844539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14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1"/>
            <w:tabs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40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RF03 Manter Consultório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_Toc485844540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15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1"/>
            <w:tabs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41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RF04 Cadastrar Serviços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_Toc485844541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15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1"/>
            <w:tabs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42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RF05 Cadastrar Paciente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_Toc485844542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15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1"/>
            <w:tabs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43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RF06 Realizar Agendamento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_Toc485844543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16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1"/>
            <w:tabs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44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RF07 Orçamento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_Toc485844544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17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1"/>
            <w:tabs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45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RF08 Gerenciar Prontuário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_Toc485844545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18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1"/>
            <w:tabs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46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RF09 Controle de Pagamento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_Toc485844546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19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1"/>
            <w:tabs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47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RF10 Emitir Relatório da Agenda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_Toc485844547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19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1"/>
            <w:tabs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48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RF11 Emitir Relatório de Pagamentos dos Pacientes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_Toc485844548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19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1"/>
            <w:tabs>
              <w:tab w:val="left" w:pos="44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49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Especificação dos Requisitos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_Toc485844549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21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2"/>
            <w:tabs>
              <w:tab w:val="left" w:pos="88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50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4.1.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Modelo de Caso de Uso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_Toc485844550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21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51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4.1.1.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Efetuar Login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_Toc485844551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21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52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4.1.2.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Cadastrar Usuário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_Toc485844552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24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53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4.1.3.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Manter Consultório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_Toc485844553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27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54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4.1.4.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Cadastrar Serviços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_Toc485844554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28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55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4.1.5.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Cadastrar Pacientes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_Toc485844555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31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56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4.1.6.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Realizar Agendamento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_Toc485844556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35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57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4.1.7.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Orçamento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_Toc485844557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42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58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4.1.8.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Gerenciar Prontuário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_Toc485844558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46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59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4.1.9.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Controle de Pagamento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_Toc485844559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50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60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4.1.10.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Emitir Relatório da Agenda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_Toc485844560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54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61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4.1.11.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Emitir Relatório de Pagamentos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_Toc485844561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57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1"/>
            <w:tabs>
              <w:tab w:val="left" w:pos="66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62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4.2.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Diagrama de Classes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_Toc485844562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60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2"/>
            <w:tabs>
              <w:tab w:val="left" w:pos="88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63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4.3.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Diagramas de Sequência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_Toc485844563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63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64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4.3.1.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Efetuar Login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_Toc485844564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63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65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4.3.2.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Cadastrar Usuário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_Toc485844565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63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66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4.3.3.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Manter Consultório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_Toc485844566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64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67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4.3.4.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Cadastrar/Consultar Serviço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_Toc485844567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64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68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4.3.5.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Cadastrar Paciente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_Toc485844568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65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69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4.3.6.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Consultar Paciente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_Toc485844569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65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70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4.3.7.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Agendamento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_Toc485844570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66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71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4.3.8.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Orçamento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_Toc485844571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66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72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4.3.9.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Prontuário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_Toc485844572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67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73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4.3.10.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Consultar Pagamentos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_Toc485844573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68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74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4.3.11.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Emitir Relatório Agenda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_Toc485844574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68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75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4.3.12.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Emitir Relatório Pagamento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_Toc485844575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69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1"/>
            <w:tabs>
              <w:tab w:val="left" w:pos="66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76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4.4.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Diagrama de Atividade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_Toc485844576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70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77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4.4.1.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Incluir serviço no orçamento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_Toc485844577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70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1"/>
            <w:tabs>
              <w:tab w:val="left" w:pos="66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78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4.5.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Protótipos de tela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_Toc485844578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71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79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4.5.1.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Efetuar Login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_Toc485844579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71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80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4.5.2.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Cadastrar Usuário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_Toc485844580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72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81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4.5.3.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Manter Consultório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_Toc485844581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72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82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4.5.4.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Cadastrar Serviço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_Toc485844582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73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83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4.5.5.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Cadastrar Paciente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_Toc485844583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73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84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4.5.6.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Agendamento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_Toc485844584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74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85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4.5.7.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Orçamento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_Toc485844585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74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86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4.5.8.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Prontuário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_Toc485844586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75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87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4.5.9.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Consultar Pagamentos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_Toc485844587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76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3"/>
            <w:tabs>
              <w:tab w:val="left" w:pos="132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88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4.5.10.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Emitir Relatório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_Toc485844588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76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A04D1" w:rsidRPr="00AA04D1" w:rsidRDefault="005F522C">
          <w:pPr>
            <w:pStyle w:val="Sumrio1"/>
            <w:tabs>
              <w:tab w:val="left" w:pos="440"/>
              <w:tab w:val="right" w:leader="dot" w:pos="9061"/>
            </w:tabs>
            <w:rPr>
              <w:rFonts w:ascii="Arial" w:eastAsiaTheme="minorEastAsia" w:hAnsi="Arial" w:cs="Arial"/>
              <w:noProof/>
              <w:sz w:val="24"/>
              <w:szCs w:val="24"/>
              <w:lang w:eastAsia="pt-BR"/>
            </w:rPr>
          </w:pPr>
          <w:hyperlink w:anchor="_Toc485844589" w:history="1"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5.</w:t>
            </w:r>
            <w:r w:rsidR="00AA04D1" w:rsidRPr="00AA04D1">
              <w:rPr>
                <w:rFonts w:ascii="Arial" w:eastAsiaTheme="minorEastAsia" w:hAnsi="Arial" w:cs="Arial"/>
                <w:noProof/>
                <w:sz w:val="24"/>
                <w:szCs w:val="24"/>
                <w:lang w:eastAsia="pt-BR"/>
              </w:rPr>
              <w:tab/>
            </w:r>
            <w:r w:rsidR="00AA04D1" w:rsidRPr="00AA04D1">
              <w:rPr>
                <w:rStyle w:val="Hyperlink"/>
                <w:rFonts w:ascii="Arial" w:hAnsi="Arial" w:cs="Arial"/>
                <w:noProof/>
                <w:sz w:val="24"/>
                <w:szCs w:val="24"/>
              </w:rPr>
              <w:t>Modelo Relacional</w:t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_Toc485844589 \h </w:instrTex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AA04D1"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t>77</w:t>
            </w:r>
            <w:r w:rsidRPr="00AA04D1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E1190" w:rsidRPr="003F33C2" w:rsidRDefault="005F522C">
          <w:pPr>
            <w:rPr>
              <w:rFonts w:ascii="Arial" w:hAnsi="Arial" w:cs="Arial"/>
              <w:sz w:val="28"/>
              <w:szCs w:val="28"/>
            </w:rPr>
          </w:pPr>
          <w:r w:rsidRPr="00AA04D1">
            <w:rPr>
              <w:rFonts w:ascii="Arial" w:hAnsi="Arial" w:cs="Arial"/>
              <w:b/>
              <w:bCs/>
              <w:sz w:val="24"/>
              <w:szCs w:val="24"/>
            </w:rPr>
            <w:fldChar w:fldCharType="end"/>
          </w:r>
        </w:p>
      </w:sdtContent>
    </w:sdt>
    <w:p w:rsidR="003F0885" w:rsidRPr="00B4379D" w:rsidRDefault="00B4379D" w:rsidP="00B4379D">
      <w:pPr>
        <w:rPr>
          <w:rFonts w:ascii="Arial" w:eastAsiaTheme="majorEastAsia" w:hAnsi="Arial" w:cs="Arial"/>
          <w:b/>
          <w:bCs/>
          <w:sz w:val="28"/>
          <w:szCs w:val="28"/>
        </w:rPr>
      </w:pPr>
      <w:r>
        <w:rPr>
          <w:rFonts w:ascii="Arial" w:hAnsi="Arial" w:cs="Arial"/>
        </w:rPr>
        <w:br w:type="page"/>
      </w:r>
    </w:p>
    <w:p w:rsidR="005368EA" w:rsidRPr="005368EA" w:rsidRDefault="005368EA" w:rsidP="005368EA"/>
    <w:p w:rsidR="00B4379D" w:rsidRDefault="00B4379D" w:rsidP="007C16B6">
      <w:pPr>
        <w:pStyle w:val="Ttulo1"/>
        <w:numPr>
          <w:ilvl w:val="0"/>
          <w:numId w:val="15"/>
        </w:numPr>
        <w:rPr>
          <w:rFonts w:cs="Arial"/>
        </w:rPr>
      </w:pPr>
      <w:bookmarkStart w:id="7" w:name="_Toc485376568"/>
      <w:bookmarkStart w:id="8" w:name="_Toc156754317"/>
      <w:bookmarkStart w:id="9" w:name="_Toc485844522"/>
      <w:r w:rsidRPr="00B4379D">
        <w:rPr>
          <w:rFonts w:cs="Arial"/>
        </w:rPr>
        <w:t>Introdução</w:t>
      </w:r>
      <w:bookmarkEnd w:id="7"/>
      <w:bookmarkEnd w:id="8"/>
      <w:bookmarkEnd w:id="9"/>
    </w:p>
    <w:p w:rsidR="00B4379D" w:rsidRPr="00B4379D" w:rsidRDefault="00B4379D" w:rsidP="00B4379D"/>
    <w:p w:rsidR="003F0885" w:rsidRPr="00B47CBF" w:rsidRDefault="00B47CBF" w:rsidP="00B4379D">
      <w:pPr>
        <w:pStyle w:val="Normal1"/>
        <w:spacing w:line="360" w:lineRule="auto"/>
        <w:ind w:left="360" w:firstLine="348"/>
      </w:pPr>
      <w:r>
        <w:t xml:space="preserve">Vendo a necessidade dos dentistas em se organizarem em fazer o agendamento dos horários dos pacientes manualmente e consultar os possíveis tratamentos naquele consultório, houve-se a ideia da criação de um sistema para controlar e </w:t>
      </w:r>
      <w:proofErr w:type="gramStart"/>
      <w:r>
        <w:t>agilizar</w:t>
      </w:r>
      <w:proofErr w:type="gramEnd"/>
      <w:r>
        <w:t xml:space="preserve"> esses trabalhos, podendo cadastrar os funcionários com </w:t>
      </w:r>
      <w:proofErr w:type="spellStart"/>
      <w:r>
        <w:t>login</w:t>
      </w:r>
      <w:proofErr w:type="spellEnd"/>
      <w:r>
        <w:t xml:space="preserve"> e senha, cadastrar os possíveis tratamentos com os dados, os dentistas disponíveis e o orçamento ou valor da avaliação, realizar o cadastro dos pacientes, o agendamento contendo o horário da consulta e nome do paciente, e também emitir relatórios diários para o dentista da quantidade de consultas que irá atender no próximo dia. </w:t>
      </w:r>
    </w:p>
    <w:p w:rsidR="00B47CBF" w:rsidRDefault="00B47CBF" w:rsidP="007C16B6">
      <w:pPr>
        <w:pStyle w:val="Ttulo1"/>
        <w:numPr>
          <w:ilvl w:val="1"/>
          <w:numId w:val="1"/>
        </w:numPr>
        <w:rPr>
          <w:rFonts w:cs="Arial"/>
        </w:rPr>
      </w:pPr>
      <w:bookmarkStart w:id="10" w:name="_Toc485376569"/>
      <w:bookmarkStart w:id="11" w:name="_Toc156754318"/>
      <w:bookmarkStart w:id="12" w:name="_Toc485844523"/>
      <w:r w:rsidRPr="00511BB9">
        <w:rPr>
          <w:rFonts w:cs="Arial"/>
        </w:rPr>
        <w:t>Tema</w:t>
      </w:r>
      <w:bookmarkEnd w:id="10"/>
      <w:bookmarkEnd w:id="11"/>
      <w:bookmarkEnd w:id="12"/>
    </w:p>
    <w:p w:rsidR="005368EA" w:rsidRPr="005368EA" w:rsidRDefault="005368EA" w:rsidP="005368EA"/>
    <w:p w:rsidR="00B47CBF" w:rsidRDefault="00B47CBF" w:rsidP="007F5689">
      <w:pPr>
        <w:pStyle w:val="Normal1"/>
        <w:spacing w:line="360" w:lineRule="auto"/>
        <w:ind w:firstLine="360"/>
      </w:pPr>
      <w:r>
        <w:t>Este projeto tem por tema um sist</w:t>
      </w:r>
      <w:r w:rsidR="007F5689">
        <w:t xml:space="preserve">ema voltado para organização de </w:t>
      </w:r>
      <w:r>
        <w:t>processos de consultórios de dentistas.</w:t>
      </w:r>
    </w:p>
    <w:p w:rsidR="00511BB9" w:rsidRDefault="00511BB9" w:rsidP="007C16B6">
      <w:pPr>
        <w:pStyle w:val="Ttulo1"/>
        <w:numPr>
          <w:ilvl w:val="1"/>
          <w:numId w:val="1"/>
        </w:numPr>
        <w:rPr>
          <w:rFonts w:cs="Arial"/>
        </w:rPr>
      </w:pPr>
      <w:bookmarkStart w:id="13" w:name="_Toc485376570"/>
      <w:bookmarkStart w:id="14" w:name="_Toc156754319"/>
      <w:bookmarkStart w:id="15" w:name="_Toc485844524"/>
      <w:r w:rsidRPr="00511BB9">
        <w:rPr>
          <w:rFonts w:cs="Arial"/>
        </w:rPr>
        <w:t>Objetivo do Projeto</w:t>
      </w:r>
      <w:bookmarkEnd w:id="13"/>
      <w:bookmarkEnd w:id="14"/>
      <w:bookmarkEnd w:id="15"/>
    </w:p>
    <w:p w:rsidR="005368EA" w:rsidRPr="005368EA" w:rsidRDefault="005368EA" w:rsidP="005368EA"/>
    <w:p w:rsidR="00511BB9" w:rsidRDefault="00511BB9" w:rsidP="007F5689">
      <w:pPr>
        <w:pStyle w:val="Normal1"/>
        <w:spacing w:line="360" w:lineRule="auto"/>
        <w:ind w:firstLine="360"/>
      </w:pPr>
      <w:r>
        <w:t>O projeto tem por objetivo principal o desenvolvimento de um sistema para auxiliar dentistas a se organizarem em suas atividades diárias no consultório, como agendamento de consultas, cadastro de pacientes e exibição dos tratamentos possíveis naquele consultório com seus respectivos preços.</w:t>
      </w:r>
    </w:p>
    <w:p w:rsidR="00511BB9" w:rsidRDefault="00511BB9" w:rsidP="007C16B6">
      <w:pPr>
        <w:pStyle w:val="Ttulo1"/>
        <w:numPr>
          <w:ilvl w:val="1"/>
          <w:numId w:val="1"/>
        </w:numPr>
        <w:rPr>
          <w:rFonts w:cs="Arial"/>
        </w:rPr>
      </w:pPr>
      <w:bookmarkStart w:id="16" w:name="_Toc485376571"/>
      <w:bookmarkStart w:id="17" w:name="_Toc156754320"/>
      <w:bookmarkStart w:id="18" w:name="_Toc485844525"/>
      <w:r w:rsidRPr="00511BB9">
        <w:rPr>
          <w:rFonts w:cs="Arial"/>
        </w:rPr>
        <w:t>Delimitação do Problema</w:t>
      </w:r>
      <w:bookmarkEnd w:id="16"/>
      <w:bookmarkEnd w:id="17"/>
      <w:bookmarkEnd w:id="18"/>
    </w:p>
    <w:p w:rsidR="005368EA" w:rsidRPr="005368EA" w:rsidRDefault="005368EA" w:rsidP="005368EA"/>
    <w:p w:rsidR="00511BB9" w:rsidRDefault="007B5DDC" w:rsidP="00B65604">
      <w:pPr>
        <w:pStyle w:val="Normal1"/>
        <w:spacing w:line="360" w:lineRule="auto"/>
        <w:ind w:firstLine="360"/>
      </w:pPr>
      <w:r>
        <w:t>T</w:t>
      </w:r>
      <w:r w:rsidR="00511BB9">
        <w:t>endo em vista a dificuldade das pessoas em se organizarem com suas atividades diárias, observamos as dificuldades dos dentistas em se organizarem em seus consultórios, tendo em base isso, o sistema poss</w:t>
      </w:r>
      <w:r w:rsidR="00245E32">
        <w:t>ibilitará a digitalização de</w:t>
      </w:r>
      <w:r w:rsidR="00511BB9">
        <w:t xml:space="preserve"> documentos e facilitará o agendamento de consultas, cadastro de pacientes e exibição de todos os tratamentos disponíveis naquele consultório e os valores </w:t>
      </w:r>
      <w:r w:rsidR="00511BB9">
        <w:lastRenderedPageBreak/>
        <w:t>respectivos.</w:t>
      </w:r>
    </w:p>
    <w:p w:rsidR="00B47CBF" w:rsidRDefault="00511BB9" w:rsidP="007C16B6">
      <w:pPr>
        <w:pStyle w:val="Ttulo1"/>
        <w:numPr>
          <w:ilvl w:val="1"/>
          <w:numId w:val="1"/>
        </w:numPr>
        <w:rPr>
          <w:rFonts w:cs="Arial"/>
        </w:rPr>
      </w:pPr>
      <w:bookmarkStart w:id="19" w:name="_Toc485376572"/>
      <w:bookmarkStart w:id="20" w:name="_Toc156754321"/>
      <w:bookmarkStart w:id="21" w:name="_Toc485844526"/>
      <w:r>
        <w:rPr>
          <w:rFonts w:cs="Arial"/>
        </w:rPr>
        <w:t>Justificativa da Escolha do Tema</w:t>
      </w:r>
      <w:bookmarkEnd w:id="19"/>
      <w:bookmarkEnd w:id="20"/>
      <w:bookmarkEnd w:id="21"/>
    </w:p>
    <w:p w:rsidR="005368EA" w:rsidRPr="005368EA" w:rsidRDefault="005368EA" w:rsidP="005368EA"/>
    <w:p w:rsidR="00511BB9" w:rsidRDefault="00511BB9" w:rsidP="00B65604">
      <w:pPr>
        <w:pStyle w:val="Normal1"/>
        <w:spacing w:line="360" w:lineRule="auto"/>
        <w:ind w:firstLine="360"/>
      </w:pPr>
      <w:r>
        <w:t>Com base na observação que uma integrante do grupo teve em suas consultas em um consultório odontológico, notou a dificuldade que o dentista tem em se organizar nas atividades em seu consultório, na parte de agendamento de consultas, cadastro de seus pacientes e para oferecer informações mais facilmente sobre a disponibilidade de seus tratamentos e seus devidos valores.</w:t>
      </w:r>
    </w:p>
    <w:p w:rsidR="00511BB9" w:rsidRDefault="005368EA" w:rsidP="007C16B6">
      <w:pPr>
        <w:pStyle w:val="Ttulo1"/>
        <w:numPr>
          <w:ilvl w:val="1"/>
          <w:numId w:val="1"/>
        </w:numPr>
        <w:rPr>
          <w:rFonts w:cs="Arial"/>
        </w:rPr>
      </w:pPr>
      <w:bookmarkStart w:id="22" w:name="_Toc485376573"/>
      <w:bookmarkStart w:id="23" w:name="_Toc156754322"/>
      <w:bookmarkStart w:id="24" w:name="_Toc485844527"/>
      <w:r w:rsidRPr="005368EA">
        <w:rPr>
          <w:rFonts w:cs="Arial"/>
        </w:rPr>
        <w:t>Método de Trabalho</w:t>
      </w:r>
      <w:bookmarkEnd w:id="22"/>
      <w:bookmarkEnd w:id="23"/>
      <w:bookmarkEnd w:id="24"/>
    </w:p>
    <w:p w:rsidR="005368EA" w:rsidRPr="005368EA" w:rsidRDefault="005368EA" w:rsidP="005368EA"/>
    <w:p w:rsidR="0083634C" w:rsidRDefault="0083634C" w:rsidP="00B65604">
      <w:pPr>
        <w:pStyle w:val="Normal1"/>
        <w:spacing w:line="360" w:lineRule="auto"/>
        <w:ind w:firstLine="360"/>
      </w:pPr>
      <w:r>
        <w:t xml:space="preserve">Será utilizado para criação deste projeto o processo de software do Modelo Cascata ou Sequencial Linear. Escolhemos este modelo porque segundo </w:t>
      </w:r>
      <w:proofErr w:type="spellStart"/>
      <w:r>
        <w:t>Pfleegerr</w:t>
      </w:r>
      <w:proofErr w:type="spellEnd"/>
      <w:r>
        <w:t xml:space="preserve"> (2004</w:t>
      </w:r>
      <w:proofErr w:type="gramStart"/>
      <w:r>
        <w:t>)</w:t>
      </w:r>
      <w:proofErr w:type="gramEnd"/>
      <w:r w:rsidR="00374C58">
        <w:rPr>
          <w:rStyle w:val="Refdenotaderodap"/>
        </w:rPr>
        <w:footnoteReference w:id="1"/>
      </w:r>
      <w:r>
        <w:t xml:space="preserve"> o modelo de desenvolvimento cascata pode ser visualizado em um</w:t>
      </w:r>
      <w:r w:rsidR="003F0885">
        <w:t>a</w:t>
      </w:r>
      <w:r>
        <w:t xml:space="preserve"> sequência, dividindo em etapas, para que um estágio seja iniciado o estágio anterior deve ter sido concluído, característica do modelo Cascata. </w:t>
      </w:r>
    </w:p>
    <w:p w:rsidR="0083634C" w:rsidRDefault="0083634C" w:rsidP="001303AB">
      <w:pPr>
        <w:pStyle w:val="Normal1"/>
        <w:spacing w:line="360" w:lineRule="auto"/>
      </w:pPr>
      <w:r>
        <w:t xml:space="preserve">Será </w:t>
      </w:r>
      <w:proofErr w:type="gramStart"/>
      <w:r>
        <w:t>utilizado</w:t>
      </w:r>
      <w:proofErr w:type="gramEnd"/>
      <w:r>
        <w:t xml:space="preserve"> para modelagem do projeto a modelagem orientada a objetos, realizando diagramas de classes, onde poderá mostrar os relacionamentos entre cada classe do sistema.</w:t>
      </w:r>
    </w:p>
    <w:p w:rsidR="005368EA" w:rsidRDefault="005368EA" w:rsidP="007C16B6">
      <w:pPr>
        <w:pStyle w:val="Ttulo1"/>
        <w:numPr>
          <w:ilvl w:val="1"/>
          <w:numId w:val="1"/>
        </w:numPr>
        <w:rPr>
          <w:rFonts w:cs="Arial"/>
        </w:rPr>
      </w:pPr>
      <w:bookmarkStart w:id="25" w:name="_Toc485376574"/>
      <w:bookmarkStart w:id="26" w:name="_Toc156754323"/>
      <w:bookmarkStart w:id="27" w:name="_Toc485844528"/>
      <w:r w:rsidRPr="005368EA">
        <w:rPr>
          <w:rFonts w:cs="Arial"/>
        </w:rPr>
        <w:t>Organização do Trabalho</w:t>
      </w:r>
      <w:bookmarkEnd w:id="25"/>
      <w:bookmarkEnd w:id="26"/>
      <w:bookmarkEnd w:id="27"/>
    </w:p>
    <w:p w:rsidR="005368EA" w:rsidRPr="005368EA" w:rsidRDefault="005368EA" w:rsidP="005368EA"/>
    <w:p w:rsidR="005368EA" w:rsidRDefault="005368EA" w:rsidP="00B65604">
      <w:pPr>
        <w:pStyle w:val="Normal1"/>
        <w:spacing w:line="360" w:lineRule="auto"/>
        <w:ind w:firstLine="360"/>
      </w:pPr>
      <w:r>
        <w:t>O projeto foi separado por capítulos, com o intuito de apresentá-lo de maneira organizada e sequencial.</w:t>
      </w:r>
    </w:p>
    <w:p w:rsidR="005368EA" w:rsidRDefault="005368EA" w:rsidP="001303AB">
      <w:pPr>
        <w:pStyle w:val="Normal1"/>
        <w:spacing w:line="360" w:lineRule="auto"/>
      </w:pPr>
      <w:r>
        <w:t>O capítulo 1 mostra a introdução do trabalho, onde são apresentados os objetivos, o motivo de escolha do tema, a delimitação do problema e o que se deseja atingir com esse projeto.</w:t>
      </w:r>
    </w:p>
    <w:p w:rsidR="005368EA" w:rsidRDefault="005368EA" w:rsidP="001303AB">
      <w:pPr>
        <w:pStyle w:val="Normal1"/>
        <w:spacing w:line="360" w:lineRule="auto"/>
      </w:pPr>
      <w:r>
        <w:t xml:space="preserve">O capítulo 2 mostra toda a parte teórica utilizada para a realização do trabalho, onde são abordados os assuntos relacionados ao tema desenvolvido, os principais </w:t>
      </w:r>
      <w:r>
        <w:lastRenderedPageBreak/>
        <w:t xml:space="preserve">envolvidos, as características do sistema, ou seja, desde o que é o SCD, até as tecnologias que serão utilizadas para o desenvolvimento do projeto. </w:t>
      </w:r>
    </w:p>
    <w:p w:rsidR="0083634C" w:rsidRDefault="0083634C" w:rsidP="001303AB">
      <w:pPr>
        <w:pStyle w:val="Normal1"/>
        <w:spacing w:line="360" w:lineRule="auto"/>
      </w:pPr>
      <w:r>
        <w:t xml:space="preserve">O capítulo 3 mostra toda a parte de levantamento de requisitos do sistema, onde são apresentados, detalhadamente, cada função que o sistema deve ter e o que é cada uma. </w:t>
      </w:r>
    </w:p>
    <w:p w:rsidR="00B65604" w:rsidRDefault="00B65604">
      <w:r>
        <w:br w:type="page"/>
      </w:r>
    </w:p>
    <w:p w:rsidR="00B65604" w:rsidRDefault="00B65604"/>
    <w:p w:rsidR="00B65604" w:rsidRDefault="00B65604" w:rsidP="007C16B6">
      <w:pPr>
        <w:pStyle w:val="Ttulo1"/>
        <w:numPr>
          <w:ilvl w:val="0"/>
          <w:numId w:val="2"/>
        </w:numPr>
        <w:rPr>
          <w:rFonts w:cs="Arial"/>
        </w:rPr>
      </w:pPr>
      <w:bookmarkStart w:id="28" w:name="_Toc485376575"/>
      <w:bookmarkStart w:id="29" w:name="_Toc156754324"/>
      <w:bookmarkStart w:id="30" w:name="_Toc485844529"/>
      <w:r>
        <w:rPr>
          <w:rFonts w:cs="Arial"/>
        </w:rPr>
        <w:t>Descrição Geral do Sistema</w:t>
      </w:r>
      <w:bookmarkEnd w:id="28"/>
      <w:bookmarkEnd w:id="29"/>
      <w:bookmarkEnd w:id="30"/>
    </w:p>
    <w:p w:rsidR="00B65604" w:rsidRPr="0083634C" w:rsidRDefault="00B65604" w:rsidP="00B65604"/>
    <w:p w:rsidR="00B65604" w:rsidRDefault="00B65604" w:rsidP="001303AB">
      <w:pPr>
        <w:pStyle w:val="Normal1"/>
        <w:spacing w:line="360" w:lineRule="auto"/>
        <w:ind w:firstLine="360"/>
      </w:pPr>
      <w:r>
        <w:t>O sistema de controle odontológico tem como objetivo auxiliar os dentistas nos seus agendamentos, para haver um melhor controle e padronização nos seus atendimentos.</w:t>
      </w:r>
    </w:p>
    <w:p w:rsidR="00B65604" w:rsidRDefault="00B65604" w:rsidP="001303AB">
      <w:pPr>
        <w:pStyle w:val="Normal1"/>
        <w:spacing w:line="360" w:lineRule="auto"/>
      </w:pPr>
      <w:r>
        <w:t>Os usuários são os dentistas de qualquer especialidade, e secretárias.</w:t>
      </w:r>
    </w:p>
    <w:p w:rsidR="00B65604" w:rsidRDefault="00B65604" w:rsidP="00B65604">
      <w:pPr>
        <w:pStyle w:val="Normal1"/>
        <w:spacing w:line="360" w:lineRule="auto"/>
      </w:pPr>
      <w:r>
        <w:t xml:space="preserve">O sistema deve permitir que ao usuário </w:t>
      </w:r>
      <w:proofErr w:type="gramStart"/>
      <w:r>
        <w:t>cadastrar</w:t>
      </w:r>
      <w:proofErr w:type="gramEnd"/>
      <w:r>
        <w:t xml:space="preserve"> novos clientes, realizar consultas de horários dos dentistas, consulta de preços de serviços oferecidos, e emitir relatório dos horários marcados para dias posteriores.</w:t>
      </w:r>
    </w:p>
    <w:p w:rsidR="00B65604" w:rsidRDefault="00B65604" w:rsidP="00B65604">
      <w:pPr>
        <w:pStyle w:val="Normal1"/>
        <w:spacing w:line="360" w:lineRule="auto"/>
      </w:pPr>
      <w:r>
        <w:t>O sistema deverá auxiliar dentistas e suas secretárias a uma mel</w:t>
      </w:r>
      <w:r w:rsidR="001303AB">
        <w:t xml:space="preserve">hor </w:t>
      </w:r>
      <w:r>
        <w:t>organização no ambiente de trabalho, por facilitar os processos no primeiro atendimento aos clientes, e também na organização diária do consultório.</w:t>
      </w:r>
    </w:p>
    <w:p w:rsidR="00B65604" w:rsidRDefault="00B65604" w:rsidP="00B65604">
      <w:pPr>
        <w:pStyle w:val="Normal1"/>
        <w:spacing w:line="360" w:lineRule="auto"/>
      </w:pPr>
      <w:r>
        <w:t>Os usuários serão dentista e suas secretárias.</w:t>
      </w:r>
    </w:p>
    <w:p w:rsidR="00B65604" w:rsidRDefault="00B65604" w:rsidP="007C16B6">
      <w:pPr>
        <w:pStyle w:val="Ttulo1"/>
        <w:numPr>
          <w:ilvl w:val="1"/>
          <w:numId w:val="2"/>
        </w:numPr>
        <w:rPr>
          <w:rFonts w:cs="Arial"/>
        </w:rPr>
      </w:pPr>
      <w:bookmarkStart w:id="31" w:name="_Toc485376576"/>
      <w:bookmarkStart w:id="32" w:name="_Toc156754325"/>
      <w:bookmarkStart w:id="33" w:name="_Toc485844530"/>
      <w:r>
        <w:rPr>
          <w:rFonts w:cs="Arial"/>
        </w:rPr>
        <w:t>Descrição do Problema</w:t>
      </w:r>
      <w:bookmarkEnd w:id="31"/>
      <w:bookmarkEnd w:id="32"/>
      <w:bookmarkEnd w:id="33"/>
    </w:p>
    <w:p w:rsidR="00B65604" w:rsidRPr="00572EA7" w:rsidRDefault="00B65604" w:rsidP="00B65604"/>
    <w:p w:rsidR="00B65604" w:rsidRDefault="00B65604" w:rsidP="001303AB">
      <w:pPr>
        <w:pStyle w:val="Normal1"/>
        <w:spacing w:line="360" w:lineRule="auto"/>
        <w:ind w:firstLine="360"/>
      </w:pPr>
      <w:r>
        <w:t xml:space="preserve">Muitos dentistas e suas secretárias encontram dificuldades no ambiente de trabalho, envolvendo problemas como controle de cadastro dos </w:t>
      </w:r>
      <w:proofErr w:type="gramStart"/>
      <w:r>
        <w:t>pacientes ,</w:t>
      </w:r>
      <w:proofErr w:type="gramEnd"/>
      <w:r>
        <w:t xml:space="preserve"> que acaba gerando um acúmulo de papéis e consequentemente uma dificuldade na hora de procurar algum documento referente a algum paciente, o agendamento de pacientes, que é realizado manualmente em agendas, o controle de atendimentos totais do dia, a possibilidade de informar aos pacientes, e pessoas interessadas, os valores dos tratamentos, caso não necessitem de uma avaliação primeiro. </w:t>
      </w:r>
    </w:p>
    <w:p w:rsidR="00B65604" w:rsidRPr="00B65604" w:rsidRDefault="00B65604" w:rsidP="00B6560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65604">
        <w:rPr>
          <w:rFonts w:ascii="Arial" w:hAnsi="Arial" w:cs="Arial"/>
          <w:sz w:val="24"/>
          <w:szCs w:val="24"/>
        </w:rPr>
        <w:t xml:space="preserve">O sistema de controle de </w:t>
      </w:r>
      <w:r w:rsidR="00AA22DA">
        <w:rPr>
          <w:rFonts w:ascii="Arial" w:hAnsi="Arial" w:cs="Arial"/>
          <w:sz w:val="24"/>
          <w:szCs w:val="24"/>
        </w:rPr>
        <w:t>odontológico</w:t>
      </w:r>
      <w:r w:rsidRPr="00B65604">
        <w:rPr>
          <w:rFonts w:ascii="Arial" w:hAnsi="Arial" w:cs="Arial"/>
          <w:sz w:val="24"/>
          <w:szCs w:val="24"/>
        </w:rPr>
        <w:t xml:space="preserve"> deve fornecer ao usuário a possibilidade de uma maior organização de seu trabalho, evitando o grande acúmulo de papéis, a agilidade no atendimento aos pacientes para marcarem um horário e ao passar informações referentes aos valores dos tratamentos que não necessitem de um orçamento, e a comodidade ao oferecer ao dentista, no final de cada dia, quantos atendimentos estão marcados para o dia seguinte.</w:t>
      </w:r>
    </w:p>
    <w:p w:rsidR="00B65604" w:rsidRDefault="00B65604" w:rsidP="007C16B6">
      <w:pPr>
        <w:pStyle w:val="Ttulo1"/>
        <w:numPr>
          <w:ilvl w:val="1"/>
          <w:numId w:val="2"/>
        </w:numPr>
        <w:rPr>
          <w:rFonts w:cs="Arial"/>
        </w:rPr>
      </w:pPr>
      <w:bookmarkStart w:id="34" w:name="_Toc485376577"/>
      <w:bookmarkStart w:id="35" w:name="_Toc156754326"/>
      <w:bookmarkStart w:id="36" w:name="_Toc485844531"/>
      <w:r>
        <w:rPr>
          <w:rFonts w:cs="Arial"/>
        </w:rPr>
        <w:lastRenderedPageBreak/>
        <w:t>Objetivo do Sistema</w:t>
      </w:r>
      <w:bookmarkEnd w:id="34"/>
      <w:bookmarkEnd w:id="35"/>
      <w:bookmarkEnd w:id="36"/>
    </w:p>
    <w:p w:rsidR="0073148A" w:rsidRDefault="0073148A" w:rsidP="0073148A">
      <w:pPr>
        <w:rPr>
          <w:rFonts w:ascii="Arial" w:hAnsi="Arial" w:cs="Arial"/>
          <w:sz w:val="24"/>
          <w:szCs w:val="24"/>
        </w:rPr>
      </w:pPr>
    </w:p>
    <w:p w:rsidR="001303AB" w:rsidRDefault="0073148A" w:rsidP="004F5080">
      <w:pPr>
        <w:spacing w:line="360" w:lineRule="auto"/>
        <w:ind w:firstLine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sistema tem como objetivo geral desenvolver um sistema para auxiliar dentistas em suas atividades diárias nos consultórios. </w:t>
      </w:r>
    </w:p>
    <w:p w:rsidR="0073148A" w:rsidRPr="0073148A" w:rsidRDefault="0073148A" w:rsidP="004F5080">
      <w:pPr>
        <w:spacing w:line="360" w:lineRule="auto"/>
        <w:ind w:firstLine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Como objetivo específico, o sistema deve permitir a usuários do tipo dentistas e funcionários a cadastrar</w:t>
      </w:r>
      <w:proofErr w:type="gramStart"/>
      <w:r w:rsidR="004F5080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</w:t>
      </w:r>
      <w:proofErr w:type="gramEnd"/>
      <w:r>
        <w:rPr>
          <w:rFonts w:ascii="Arial" w:hAnsi="Arial" w:cs="Arial"/>
          <w:sz w:val="24"/>
          <w:szCs w:val="24"/>
        </w:rPr>
        <w:t xml:space="preserve">dados dos pacientes da clínica, </w:t>
      </w:r>
      <w:r w:rsidR="004F5080">
        <w:rPr>
          <w:rFonts w:ascii="Arial" w:hAnsi="Arial" w:cs="Arial"/>
          <w:sz w:val="24"/>
          <w:szCs w:val="24"/>
        </w:rPr>
        <w:t>cadastrar  serviços oferecidos, realizar o agendamento eletrônico das consultas, controle de pagamento dos serviços. Usuários do tipo dentista</w:t>
      </w:r>
      <w:proofErr w:type="gramStart"/>
      <w:r w:rsidR="004F5080">
        <w:rPr>
          <w:rFonts w:ascii="Arial" w:hAnsi="Arial" w:cs="Arial"/>
          <w:sz w:val="24"/>
          <w:szCs w:val="24"/>
        </w:rPr>
        <w:t>, terão</w:t>
      </w:r>
      <w:proofErr w:type="gramEnd"/>
      <w:r w:rsidR="004F5080">
        <w:rPr>
          <w:rFonts w:ascii="Arial" w:hAnsi="Arial" w:cs="Arial"/>
          <w:sz w:val="24"/>
          <w:szCs w:val="24"/>
        </w:rPr>
        <w:t xml:space="preserve"> acesso às informações dos orçamentos feitos por cada serviço e dos prontuários de cada paciente da clínica.</w:t>
      </w:r>
    </w:p>
    <w:p w:rsidR="00B65604" w:rsidRDefault="00B65604" w:rsidP="007C16B6">
      <w:pPr>
        <w:pStyle w:val="Ttulo1"/>
        <w:numPr>
          <w:ilvl w:val="1"/>
          <w:numId w:val="2"/>
        </w:numPr>
        <w:rPr>
          <w:rFonts w:cs="Arial"/>
        </w:rPr>
      </w:pPr>
      <w:bookmarkStart w:id="37" w:name="_Toc485376578"/>
      <w:bookmarkStart w:id="38" w:name="_Toc156754327"/>
      <w:bookmarkStart w:id="39" w:name="_Toc485844532"/>
      <w:r>
        <w:rPr>
          <w:rFonts w:cs="Arial"/>
        </w:rPr>
        <w:t>Principais Envolvidos e suas Características</w:t>
      </w:r>
      <w:bookmarkEnd w:id="37"/>
      <w:bookmarkEnd w:id="38"/>
      <w:bookmarkEnd w:id="39"/>
    </w:p>
    <w:p w:rsidR="001303AB" w:rsidRDefault="001303AB" w:rsidP="001303AB">
      <w:pPr>
        <w:pStyle w:val="Normal1"/>
        <w:spacing w:line="360" w:lineRule="auto"/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</w:pPr>
    </w:p>
    <w:p w:rsidR="00B65604" w:rsidRDefault="00B65604" w:rsidP="001303AB">
      <w:pPr>
        <w:pStyle w:val="Normal1"/>
        <w:spacing w:line="360" w:lineRule="auto"/>
        <w:ind w:firstLine="360"/>
      </w:pPr>
      <w:r>
        <w:t xml:space="preserve">Este tópico tem por objetivo apresentar quais são os principais envolvidos no sistema e algumas regras de negócio da empresa. </w:t>
      </w:r>
    </w:p>
    <w:p w:rsidR="00B65604" w:rsidRPr="00572EA7" w:rsidRDefault="00B65604" w:rsidP="007C16B6">
      <w:pPr>
        <w:pStyle w:val="Ttulo1"/>
        <w:numPr>
          <w:ilvl w:val="2"/>
          <w:numId w:val="2"/>
        </w:numPr>
        <w:rPr>
          <w:rFonts w:cs="Arial"/>
          <w:sz w:val="24"/>
          <w:szCs w:val="24"/>
        </w:rPr>
      </w:pPr>
      <w:bookmarkStart w:id="40" w:name="_Toc485376579"/>
      <w:bookmarkStart w:id="41" w:name="_Toc156754328"/>
      <w:bookmarkStart w:id="42" w:name="_Toc485844533"/>
      <w:r w:rsidRPr="00572EA7">
        <w:rPr>
          <w:rFonts w:cs="Arial"/>
          <w:sz w:val="24"/>
          <w:szCs w:val="24"/>
        </w:rPr>
        <w:t>Usuários do Sistema</w:t>
      </w:r>
      <w:bookmarkEnd w:id="40"/>
      <w:bookmarkEnd w:id="41"/>
      <w:bookmarkEnd w:id="42"/>
    </w:p>
    <w:p w:rsidR="00B65604" w:rsidRDefault="00B65604" w:rsidP="001303AB">
      <w:pPr>
        <w:pStyle w:val="Normal1"/>
        <w:spacing w:line="360" w:lineRule="auto"/>
        <w:ind w:firstLine="708"/>
      </w:pPr>
      <w:r>
        <w:t xml:space="preserve">São os dentistas ou as secretarias de seus consultórios.  </w:t>
      </w:r>
    </w:p>
    <w:p w:rsidR="00B65604" w:rsidRPr="00572EA7" w:rsidRDefault="00B65604" w:rsidP="007C16B6">
      <w:pPr>
        <w:pStyle w:val="Ttulo1"/>
        <w:numPr>
          <w:ilvl w:val="2"/>
          <w:numId w:val="2"/>
        </w:numPr>
        <w:rPr>
          <w:rFonts w:cs="Arial"/>
          <w:sz w:val="24"/>
          <w:szCs w:val="24"/>
        </w:rPr>
      </w:pPr>
      <w:bookmarkStart w:id="43" w:name="_Toc485376580"/>
      <w:bookmarkStart w:id="44" w:name="_Toc156754329"/>
      <w:bookmarkStart w:id="45" w:name="_Toc485844534"/>
      <w:r w:rsidRPr="00572EA7">
        <w:rPr>
          <w:rFonts w:cs="Arial"/>
          <w:sz w:val="24"/>
          <w:szCs w:val="24"/>
        </w:rPr>
        <w:t>Desenvolvedores do Sistema</w:t>
      </w:r>
      <w:bookmarkEnd w:id="43"/>
      <w:bookmarkEnd w:id="44"/>
      <w:bookmarkEnd w:id="45"/>
    </w:p>
    <w:p w:rsidR="00B65604" w:rsidRDefault="00B65604" w:rsidP="001303AB">
      <w:pPr>
        <w:pStyle w:val="Normal1"/>
        <w:spacing w:line="360" w:lineRule="auto"/>
        <w:ind w:left="360" w:firstLine="348"/>
      </w:pPr>
      <w:r>
        <w:t xml:space="preserve">Os desenvolvedores serão alunos da Fatec Ourinhos, cursando o curso de Análise e Desenvolvimento de Sistemas. </w:t>
      </w:r>
    </w:p>
    <w:p w:rsidR="00B65604" w:rsidRDefault="00B65604" w:rsidP="007C16B6">
      <w:pPr>
        <w:pStyle w:val="Ttulo1"/>
        <w:numPr>
          <w:ilvl w:val="1"/>
          <w:numId w:val="2"/>
        </w:numPr>
        <w:rPr>
          <w:rFonts w:cs="Arial"/>
        </w:rPr>
      </w:pPr>
      <w:bookmarkStart w:id="46" w:name="_Toc485376581"/>
      <w:bookmarkStart w:id="47" w:name="_Toc156754330"/>
      <w:bookmarkStart w:id="48" w:name="_Toc485844535"/>
      <w:r>
        <w:rPr>
          <w:rFonts w:cs="Arial"/>
        </w:rPr>
        <w:t>Regras de Negócio</w:t>
      </w:r>
      <w:bookmarkEnd w:id="46"/>
      <w:bookmarkEnd w:id="47"/>
      <w:bookmarkEnd w:id="48"/>
    </w:p>
    <w:p w:rsidR="00B65604" w:rsidRPr="00572EA7" w:rsidRDefault="00B65604" w:rsidP="00B65604"/>
    <w:p w:rsidR="00B65604" w:rsidRPr="00B65604" w:rsidRDefault="00B65604" w:rsidP="001303AB">
      <w:pPr>
        <w:pStyle w:val="PargrafodaLista"/>
        <w:spacing w:line="360" w:lineRule="auto"/>
        <w:ind w:left="360" w:firstLine="348"/>
        <w:rPr>
          <w:rFonts w:ascii="Arial" w:hAnsi="Arial" w:cs="Arial"/>
          <w:b/>
          <w:sz w:val="24"/>
          <w:szCs w:val="24"/>
        </w:rPr>
      </w:pPr>
      <w:r w:rsidRPr="00B65604">
        <w:rPr>
          <w:rFonts w:ascii="Arial" w:hAnsi="Arial" w:cs="Arial"/>
          <w:sz w:val="24"/>
          <w:szCs w:val="24"/>
        </w:rPr>
        <w:t xml:space="preserve">O sistema terá restrições quanto ao tipo de usuário, usuários do tipo funcionário não terão acesso às informações dos prontuários dos pacientes e dos orçamentos dos serviços. </w:t>
      </w:r>
    </w:p>
    <w:p w:rsidR="00B65604" w:rsidRPr="00572EA7" w:rsidRDefault="00B65604" w:rsidP="00B65604">
      <w:pPr>
        <w:rPr>
          <w:rFonts w:ascii="Arial" w:hAnsi="Arial" w:cs="Arial"/>
          <w:sz w:val="24"/>
          <w:szCs w:val="24"/>
        </w:rPr>
      </w:pPr>
    </w:p>
    <w:p w:rsidR="00B65604" w:rsidRPr="00572EA7" w:rsidRDefault="00B65604" w:rsidP="00B65604"/>
    <w:p w:rsidR="00B65604" w:rsidRPr="00572EA7" w:rsidRDefault="00B65604" w:rsidP="00B65604"/>
    <w:p w:rsidR="001303AB" w:rsidRDefault="001303AB">
      <w:r>
        <w:br w:type="page"/>
      </w:r>
    </w:p>
    <w:p w:rsidR="001303AB" w:rsidRDefault="001303AB" w:rsidP="007C16B6">
      <w:pPr>
        <w:pStyle w:val="Ttulo1"/>
        <w:numPr>
          <w:ilvl w:val="0"/>
          <w:numId w:val="3"/>
        </w:numPr>
        <w:rPr>
          <w:rFonts w:cs="Arial"/>
        </w:rPr>
      </w:pPr>
      <w:bookmarkStart w:id="49" w:name="_Toc485376582"/>
      <w:bookmarkStart w:id="50" w:name="_Toc156754331"/>
      <w:bookmarkStart w:id="51" w:name="_Toc485844536"/>
      <w:r>
        <w:rPr>
          <w:rFonts w:cs="Arial"/>
        </w:rPr>
        <w:lastRenderedPageBreak/>
        <w:t>Requisitos</w:t>
      </w:r>
      <w:bookmarkEnd w:id="49"/>
      <w:bookmarkEnd w:id="50"/>
      <w:bookmarkEnd w:id="51"/>
    </w:p>
    <w:p w:rsidR="001303AB" w:rsidRPr="00A015FA" w:rsidRDefault="001303AB" w:rsidP="001303AB"/>
    <w:p w:rsidR="001303AB" w:rsidRPr="001303AB" w:rsidRDefault="001303AB" w:rsidP="001303AB">
      <w:pPr>
        <w:pStyle w:val="PargrafodaLista"/>
        <w:ind w:left="360"/>
        <w:jc w:val="both"/>
        <w:rPr>
          <w:rFonts w:ascii="Arial" w:hAnsi="Arial" w:cs="Arial"/>
          <w:sz w:val="24"/>
          <w:szCs w:val="24"/>
        </w:rPr>
      </w:pPr>
      <w:r w:rsidRPr="001303AB">
        <w:rPr>
          <w:rFonts w:ascii="Arial" w:hAnsi="Arial" w:cs="Arial"/>
          <w:sz w:val="24"/>
          <w:szCs w:val="24"/>
        </w:rPr>
        <w:t>Este capítulo tem por objetivo descrever os requisitos do sistema tomando em base o conhecimento acima.</w:t>
      </w:r>
    </w:p>
    <w:p w:rsidR="001303AB" w:rsidRPr="00A015FA" w:rsidRDefault="001303AB" w:rsidP="001303AB">
      <w:pPr>
        <w:pStyle w:val="Ttulo1"/>
        <w:spacing w:line="360" w:lineRule="auto"/>
        <w:ind w:left="360"/>
        <w:rPr>
          <w:rFonts w:cs="Arial"/>
        </w:rPr>
      </w:pPr>
      <w:bookmarkStart w:id="52" w:name="_Toc485376583"/>
      <w:bookmarkStart w:id="53" w:name="_Toc156754332"/>
      <w:bookmarkStart w:id="54" w:name="_Toc485844537"/>
      <w:r>
        <w:rPr>
          <w:rFonts w:cs="Arial"/>
        </w:rPr>
        <w:t>Requisitos Funcionais</w:t>
      </w:r>
      <w:bookmarkEnd w:id="52"/>
      <w:bookmarkEnd w:id="53"/>
      <w:bookmarkEnd w:id="54"/>
    </w:p>
    <w:p w:rsidR="001303AB" w:rsidRPr="001303AB" w:rsidRDefault="001303AB" w:rsidP="001303AB">
      <w:pPr>
        <w:pStyle w:val="PargrafodaLista"/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1303AB">
        <w:rPr>
          <w:rFonts w:ascii="Arial" w:hAnsi="Arial" w:cs="Arial"/>
          <w:sz w:val="24"/>
          <w:szCs w:val="24"/>
        </w:rPr>
        <w:t xml:space="preserve">Os campos com </w:t>
      </w:r>
      <w:proofErr w:type="spellStart"/>
      <w:r w:rsidRPr="001303AB">
        <w:rPr>
          <w:rFonts w:ascii="Arial" w:hAnsi="Arial" w:cs="Arial"/>
          <w:sz w:val="24"/>
          <w:szCs w:val="24"/>
        </w:rPr>
        <w:t>asteríscos</w:t>
      </w:r>
      <w:proofErr w:type="spellEnd"/>
      <w:r w:rsidRPr="001303AB">
        <w:rPr>
          <w:rFonts w:ascii="Arial" w:hAnsi="Arial" w:cs="Arial"/>
          <w:sz w:val="24"/>
          <w:szCs w:val="24"/>
        </w:rPr>
        <w:t xml:space="preserve"> (*) são de preenchimento obrigatório.</w:t>
      </w:r>
    </w:p>
    <w:p w:rsidR="001303AB" w:rsidRPr="007F5689" w:rsidRDefault="001303AB" w:rsidP="001303AB">
      <w:pPr>
        <w:pStyle w:val="Ttulo1"/>
        <w:spacing w:line="360" w:lineRule="auto"/>
        <w:ind w:left="360"/>
        <w:rPr>
          <w:rFonts w:cs="Arial"/>
          <w:sz w:val="24"/>
          <w:szCs w:val="24"/>
        </w:rPr>
      </w:pPr>
      <w:bookmarkStart w:id="55" w:name="_Toc485376584"/>
      <w:bookmarkStart w:id="56" w:name="_Toc156754333"/>
      <w:bookmarkStart w:id="57" w:name="_Toc485844538"/>
      <w:r w:rsidRPr="007F5689">
        <w:rPr>
          <w:rFonts w:cs="Arial"/>
          <w:sz w:val="24"/>
          <w:szCs w:val="24"/>
        </w:rPr>
        <w:t xml:space="preserve">RF01 Efetuar </w:t>
      </w:r>
      <w:proofErr w:type="spellStart"/>
      <w:r w:rsidRPr="007F5689">
        <w:rPr>
          <w:rFonts w:cs="Arial"/>
          <w:i/>
          <w:sz w:val="24"/>
          <w:szCs w:val="24"/>
        </w:rPr>
        <w:t>Login</w:t>
      </w:r>
      <w:bookmarkEnd w:id="55"/>
      <w:bookmarkEnd w:id="56"/>
      <w:bookmarkEnd w:id="57"/>
      <w:proofErr w:type="spellEnd"/>
    </w:p>
    <w:p w:rsidR="001303AB" w:rsidRDefault="001303AB" w:rsidP="007C16B6">
      <w:pPr>
        <w:pStyle w:val="Normal1"/>
        <w:numPr>
          <w:ilvl w:val="1"/>
          <w:numId w:val="4"/>
        </w:numPr>
        <w:spacing w:line="360" w:lineRule="auto"/>
      </w:pPr>
      <w:r>
        <w:t xml:space="preserve">Ao realizar o primeiro </w:t>
      </w:r>
      <w:proofErr w:type="spellStart"/>
      <w:r>
        <w:t>login</w:t>
      </w:r>
      <w:proofErr w:type="spellEnd"/>
      <w:r>
        <w:t xml:space="preserve"> de acesso, o sistema deve redirecionar para cadastrar usuário (RF02).</w:t>
      </w:r>
    </w:p>
    <w:p w:rsidR="001303AB" w:rsidRDefault="001303AB" w:rsidP="007C16B6">
      <w:pPr>
        <w:pStyle w:val="Normal1"/>
        <w:numPr>
          <w:ilvl w:val="1"/>
          <w:numId w:val="4"/>
        </w:numPr>
        <w:spacing w:line="360" w:lineRule="auto"/>
      </w:pPr>
      <w:r>
        <w:t xml:space="preserve">O sistema deve sempre solicitar </w:t>
      </w:r>
      <w:proofErr w:type="spellStart"/>
      <w:r>
        <w:rPr>
          <w:i/>
        </w:rPr>
        <w:t>login</w:t>
      </w:r>
      <w:proofErr w:type="spellEnd"/>
      <w:r>
        <w:rPr>
          <w:i/>
        </w:rPr>
        <w:t>*</w:t>
      </w:r>
      <w:r>
        <w:t xml:space="preserve"> e senha* para acesso ao sistema os quais são criados no RF02. </w:t>
      </w:r>
    </w:p>
    <w:p w:rsidR="001303AB" w:rsidRDefault="001303AB" w:rsidP="007C16B6">
      <w:pPr>
        <w:pStyle w:val="Normal1"/>
        <w:numPr>
          <w:ilvl w:val="1"/>
          <w:numId w:val="4"/>
        </w:numPr>
        <w:spacing w:line="360" w:lineRule="auto"/>
      </w:pPr>
      <w:r>
        <w:t xml:space="preserve">A validação de </w:t>
      </w:r>
      <w:proofErr w:type="spellStart"/>
      <w:r w:rsidRPr="00C801A7">
        <w:rPr>
          <w:i/>
        </w:rPr>
        <w:t>login</w:t>
      </w:r>
      <w:proofErr w:type="spellEnd"/>
      <w:r>
        <w:t xml:space="preserve"> e senha devem ser baseadas nos dados da funcionalidade RF02.</w:t>
      </w:r>
    </w:p>
    <w:p w:rsidR="001303AB" w:rsidRPr="007F5689" w:rsidRDefault="001303AB" w:rsidP="004A06C4">
      <w:pPr>
        <w:pStyle w:val="Ttulo1"/>
        <w:spacing w:line="360" w:lineRule="auto"/>
        <w:ind w:left="360"/>
        <w:rPr>
          <w:rFonts w:cs="Arial"/>
          <w:sz w:val="24"/>
          <w:szCs w:val="24"/>
        </w:rPr>
      </w:pPr>
      <w:bookmarkStart w:id="58" w:name="_Toc485376585"/>
      <w:bookmarkStart w:id="59" w:name="_Toc156754334"/>
      <w:bookmarkStart w:id="60" w:name="_Toc485844539"/>
      <w:r w:rsidRPr="007F5689">
        <w:rPr>
          <w:rFonts w:cs="Arial"/>
          <w:sz w:val="24"/>
          <w:szCs w:val="24"/>
        </w:rPr>
        <w:t>RF02 Cadastrar Usuário</w:t>
      </w:r>
      <w:bookmarkEnd w:id="58"/>
      <w:bookmarkEnd w:id="59"/>
      <w:bookmarkEnd w:id="60"/>
    </w:p>
    <w:p w:rsidR="001303AB" w:rsidRDefault="001303AB" w:rsidP="007C16B6">
      <w:pPr>
        <w:pStyle w:val="Normal1"/>
        <w:numPr>
          <w:ilvl w:val="1"/>
          <w:numId w:val="5"/>
        </w:numPr>
        <w:spacing w:line="360" w:lineRule="auto"/>
        <w:ind w:left="1134" w:hanging="425"/>
      </w:pPr>
      <w:r>
        <w:t xml:space="preserve">O sistema </w:t>
      </w:r>
      <w:r w:rsidR="00E83109">
        <w:t>deve permitir incluir, alterar,</w:t>
      </w:r>
      <w:r>
        <w:t xml:space="preserve"> excluir</w:t>
      </w:r>
      <w:r w:rsidR="00E83109">
        <w:t xml:space="preserve"> e consultar</w:t>
      </w:r>
      <w:r>
        <w:t xml:space="preserve"> as informações referentes aos usuários do sistema.</w:t>
      </w:r>
    </w:p>
    <w:p w:rsidR="001303AB" w:rsidRDefault="001303AB" w:rsidP="007C16B6">
      <w:pPr>
        <w:pStyle w:val="Normal1"/>
        <w:numPr>
          <w:ilvl w:val="1"/>
          <w:numId w:val="5"/>
        </w:numPr>
        <w:spacing w:line="360" w:lineRule="auto"/>
        <w:ind w:left="1134" w:hanging="425"/>
      </w:pPr>
      <w:r>
        <w:t>O cadastro do usuário deve solicitar os seguintes campos: nome completo</w:t>
      </w:r>
      <w:r>
        <w:rPr>
          <w:b/>
        </w:rPr>
        <w:t>*</w:t>
      </w:r>
      <w:r>
        <w:t xml:space="preserve">, RG, CPF*, endereço completo, telefone*, </w:t>
      </w:r>
      <w:r>
        <w:rPr>
          <w:i/>
        </w:rPr>
        <w:t>e-mail</w:t>
      </w:r>
      <w:r>
        <w:t xml:space="preserve">, </w:t>
      </w:r>
      <w:proofErr w:type="spellStart"/>
      <w:r>
        <w:rPr>
          <w:i/>
        </w:rPr>
        <w:t>login</w:t>
      </w:r>
      <w:proofErr w:type="spellEnd"/>
      <w:r>
        <w:rPr>
          <w:i/>
        </w:rPr>
        <w:t>*</w:t>
      </w:r>
      <w:r>
        <w:t xml:space="preserve"> e senha*, tipo de usuário (funcionário ou dentista). </w:t>
      </w:r>
    </w:p>
    <w:p w:rsidR="001303AB" w:rsidRDefault="001303AB" w:rsidP="007C16B6">
      <w:pPr>
        <w:pStyle w:val="Normal1"/>
        <w:numPr>
          <w:ilvl w:val="1"/>
          <w:numId w:val="5"/>
        </w:numPr>
        <w:spacing w:line="360" w:lineRule="auto"/>
        <w:ind w:left="1134" w:hanging="425"/>
      </w:pPr>
      <w:r>
        <w:t xml:space="preserve">Para usuário do tipo dentista o sistema deverá solicitar o número do CRO* (Conselho Regional de Odontologia) e a especialidade que o dentista atende naquela clínica.  </w:t>
      </w:r>
    </w:p>
    <w:p w:rsidR="004A06C4" w:rsidRDefault="004A06C4" w:rsidP="007C16B6">
      <w:pPr>
        <w:pStyle w:val="Normal1"/>
        <w:numPr>
          <w:ilvl w:val="1"/>
          <w:numId w:val="5"/>
        </w:numPr>
        <w:spacing w:line="360" w:lineRule="auto"/>
        <w:ind w:left="1134" w:hanging="425"/>
      </w:pPr>
      <w:r>
        <w:t>Todos os dentistas que atendem na clínica deverão estar cadastrados como usuários no sistema.</w:t>
      </w:r>
    </w:p>
    <w:p w:rsidR="001303AB" w:rsidRDefault="001303AB" w:rsidP="007C16B6">
      <w:pPr>
        <w:pStyle w:val="Normal1"/>
        <w:numPr>
          <w:ilvl w:val="1"/>
          <w:numId w:val="5"/>
        </w:numPr>
        <w:spacing w:line="360" w:lineRule="auto"/>
        <w:ind w:left="1134" w:hanging="425"/>
      </w:pPr>
      <w:r>
        <w:t xml:space="preserve">O sistema deverá mostrar uma mensagem de erro caso o usuário tente cadastrar duas vezes o mesmo usuário. </w:t>
      </w:r>
    </w:p>
    <w:p w:rsidR="001303AB" w:rsidRDefault="001303AB" w:rsidP="004A06C4">
      <w:pPr>
        <w:pStyle w:val="Ttulo1"/>
        <w:spacing w:line="360" w:lineRule="auto"/>
        <w:ind w:left="360"/>
        <w:rPr>
          <w:rFonts w:cs="Arial"/>
          <w:sz w:val="24"/>
          <w:szCs w:val="24"/>
        </w:rPr>
      </w:pPr>
      <w:bookmarkStart w:id="61" w:name="_Toc485376586"/>
      <w:bookmarkStart w:id="62" w:name="_Toc156754335"/>
      <w:bookmarkStart w:id="63" w:name="_Toc485844540"/>
      <w:r w:rsidRPr="007F5689">
        <w:rPr>
          <w:rFonts w:cs="Arial"/>
          <w:sz w:val="24"/>
          <w:szCs w:val="24"/>
        </w:rPr>
        <w:lastRenderedPageBreak/>
        <w:t>RF03 Manter Consultório</w:t>
      </w:r>
      <w:bookmarkEnd w:id="61"/>
      <w:bookmarkEnd w:id="62"/>
      <w:bookmarkEnd w:id="63"/>
    </w:p>
    <w:p w:rsidR="00784461" w:rsidRDefault="00784461" w:rsidP="007C16B6">
      <w:pPr>
        <w:pStyle w:val="Normal1"/>
        <w:numPr>
          <w:ilvl w:val="1"/>
          <w:numId w:val="6"/>
        </w:numPr>
        <w:spacing w:line="360" w:lineRule="auto"/>
      </w:pPr>
      <w:r>
        <w:t xml:space="preserve">O </w:t>
      </w:r>
      <w:r w:rsidR="004F72AF">
        <w:t>sistema deve permitir incluir e</w:t>
      </w:r>
      <w:r w:rsidR="00FF22E7">
        <w:t xml:space="preserve"> </w:t>
      </w:r>
      <w:r w:rsidR="004F72AF">
        <w:t>alterar</w:t>
      </w:r>
      <w:r w:rsidR="00FF22E7">
        <w:t xml:space="preserve"> </w:t>
      </w:r>
      <w:r>
        <w:t>as informações referentes ao consultório.</w:t>
      </w:r>
    </w:p>
    <w:p w:rsidR="008A2483" w:rsidRDefault="00784461" w:rsidP="008A2483">
      <w:pPr>
        <w:pStyle w:val="Normal1"/>
        <w:numPr>
          <w:ilvl w:val="1"/>
          <w:numId w:val="6"/>
        </w:numPr>
        <w:spacing w:line="360" w:lineRule="auto"/>
      </w:pPr>
      <w:r>
        <w:t>O sistema deve solicitar ao usuário que insira os dados seguintes: nome fantasia, razão social*, CNPJ*, inscrição estadual*, endereço *, CEP*, cidade*, estado* e telefone fixo, tel</w:t>
      </w:r>
      <w:r w:rsidR="00FF22E7">
        <w:t>efone celular e e-mail</w:t>
      </w:r>
      <w:r>
        <w:t>.</w:t>
      </w:r>
    </w:p>
    <w:p w:rsidR="001303AB" w:rsidRPr="007F5689" w:rsidRDefault="001303AB" w:rsidP="00784461">
      <w:pPr>
        <w:pStyle w:val="Ttulo1"/>
        <w:spacing w:line="360" w:lineRule="auto"/>
        <w:ind w:left="360"/>
        <w:rPr>
          <w:rFonts w:cs="Arial"/>
          <w:sz w:val="24"/>
          <w:szCs w:val="24"/>
        </w:rPr>
      </w:pPr>
      <w:bookmarkStart w:id="64" w:name="_Toc485376587"/>
      <w:bookmarkStart w:id="65" w:name="_Toc156754336"/>
      <w:bookmarkStart w:id="66" w:name="_Toc485844541"/>
      <w:r w:rsidRPr="007F5689">
        <w:rPr>
          <w:rFonts w:cs="Arial"/>
          <w:sz w:val="24"/>
          <w:szCs w:val="24"/>
        </w:rPr>
        <w:t>RF04 Cadastrar Serviços</w:t>
      </w:r>
      <w:bookmarkEnd w:id="64"/>
      <w:bookmarkEnd w:id="65"/>
      <w:bookmarkEnd w:id="66"/>
    </w:p>
    <w:p w:rsidR="001303AB" w:rsidRPr="00784461" w:rsidRDefault="001303AB" w:rsidP="007C16B6">
      <w:pPr>
        <w:pStyle w:val="PargrafodaLista"/>
        <w:numPr>
          <w:ilvl w:val="1"/>
          <w:numId w:val="7"/>
        </w:numPr>
        <w:spacing w:line="360" w:lineRule="auto"/>
        <w:rPr>
          <w:rFonts w:ascii="Arial" w:hAnsi="Arial" w:cs="Arial"/>
          <w:sz w:val="24"/>
          <w:szCs w:val="24"/>
        </w:rPr>
      </w:pPr>
      <w:r w:rsidRPr="00784461">
        <w:rPr>
          <w:rFonts w:ascii="Arial" w:hAnsi="Arial" w:cs="Arial"/>
          <w:sz w:val="24"/>
          <w:szCs w:val="24"/>
        </w:rPr>
        <w:t xml:space="preserve">O sistema deve permitir aos usuários do tipo dentista e funcionário </w:t>
      </w:r>
      <w:proofErr w:type="gramStart"/>
      <w:r w:rsidRPr="00784461">
        <w:rPr>
          <w:rFonts w:ascii="Arial" w:hAnsi="Arial" w:cs="Arial"/>
          <w:sz w:val="24"/>
          <w:szCs w:val="24"/>
        </w:rPr>
        <w:t>incluir</w:t>
      </w:r>
      <w:proofErr w:type="gramEnd"/>
      <w:r w:rsidRPr="00784461">
        <w:rPr>
          <w:rFonts w:ascii="Arial" w:hAnsi="Arial" w:cs="Arial"/>
          <w:sz w:val="24"/>
          <w:szCs w:val="24"/>
        </w:rPr>
        <w:t xml:space="preserve">, alterar, excluir e consultar as informações referentes aos dados dos serviços oferecidos pela clínica.  </w:t>
      </w:r>
    </w:p>
    <w:p w:rsidR="001303AB" w:rsidRDefault="001303AB" w:rsidP="007C16B6">
      <w:pPr>
        <w:pStyle w:val="Normal1"/>
        <w:numPr>
          <w:ilvl w:val="1"/>
          <w:numId w:val="7"/>
        </w:numPr>
        <w:spacing w:line="360" w:lineRule="auto"/>
      </w:pPr>
      <w:r>
        <w:t xml:space="preserve">Para o cadastro dos serviços o sistema deve solicitar os seguintes campos: nome do serviço*, valor*, dentista* disponível para o determinado serviço e percentual* para reajuste de valores dos serviços. </w:t>
      </w:r>
    </w:p>
    <w:p w:rsidR="001303AB" w:rsidRDefault="001303AB" w:rsidP="007C16B6">
      <w:pPr>
        <w:pStyle w:val="Normal1"/>
        <w:numPr>
          <w:ilvl w:val="2"/>
          <w:numId w:val="7"/>
        </w:numPr>
        <w:spacing w:line="360" w:lineRule="auto"/>
      </w:pPr>
      <w:r>
        <w:t xml:space="preserve">Poderá ser cadastrado mais de um dentista para realizar o mesmo serviço, podendo alterar o valor de um serviço de acordo com o dentista. </w:t>
      </w:r>
    </w:p>
    <w:p w:rsidR="001303AB" w:rsidRDefault="001303AB" w:rsidP="007C16B6">
      <w:pPr>
        <w:pStyle w:val="Normal1"/>
        <w:numPr>
          <w:ilvl w:val="1"/>
          <w:numId w:val="7"/>
        </w:numPr>
        <w:spacing w:line="360" w:lineRule="auto"/>
      </w:pPr>
      <w:r>
        <w:t>O sistema deverá mostrar uma mensagem de erro caso o usuário tente cadastrar duas vezes o mesmo serviço.</w:t>
      </w:r>
    </w:p>
    <w:p w:rsidR="001303AB" w:rsidRDefault="001303AB" w:rsidP="007C16B6">
      <w:pPr>
        <w:pStyle w:val="Normal1"/>
        <w:numPr>
          <w:ilvl w:val="1"/>
          <w:numId w:val="7"/>
        </w:numPr>
        <w:spacing w:line="360" w:lineRule="auto"/>
      </w:pPr>
      <w:r>
        <w:t>O sistema deve permitir aos usuários visualizarem a tabela de serviços disponíveis pela clínica, os dentistas disponíveis para os serviços e os seus valores de acordo com cada dentista, podendo</w:t>
      </w:r>
      <w:r w:rsidR="00DC4C72">
        <w:t xml:space="preserve"> diferentes dentistas realizar</w:t>
      </w:r>
      <w:r>
        <w:t xml:space="preserve"> o mesmo serviço, porém, com valores diferentes.</w:t>
      </w:r>
    </w:p>
    <w:p w:rsidR="001303AB" w:rsidRDefault="001303AB" w:rsidP="007C16B6">
      <w:pPr>
        <w:pStyle w:val="Normal1"/>
        <w:numPr>
          <w:ilvl w:val="1"/>
          <w:numId w:val="7"/>
        </w:numPr>
        <w:spacing w:line="360" w:lineRule="auto"/>
      </w:pPr>
      <w:r>
        <w:t>O sistema deve permitir ao usuário a solicitação de atualização aut</w:t>
      </w:r>
      <w:r w:rsidR="006A40AF">
        <w:t>omática de valor de cada serviço</w:t>
      </w:r>
      <w:r>
        <w:t xml:space="preserve"> a partir do percentual para reajuste (informado no item 4.2), alterando o valor de todos os serviços cadastrados.</w:t>
      </w:r>
    </w:p>
    <w:p w:rsidR="001303AB" w:rsidRDefault="001303AB" w:rsidP="001303AB">
      <w:pPr>
        <w:pStyle w:val="Normal1"/>
        <w:spacing w:line="360" w:lineRule="auto"/>
      </w:pPr>
    </w:p>
    <w:p w:rsidR="001303AB" w:rsidRPr="007F5689" w:rsidRDefault="001303AB" w:rsidP="00784461">
      <w:pPr>
        <w:pStyle w:val="Ttulo1"/>
        <w:spacing w:line="360" w:lineRule="auto"/>
        <w:ind w:left="360"/>
        <w:rPr>
          <w:rFonts w:cs="Arial"/>
          <w:sz w:val="24"/>
          <w:szCs w:val="24"/>
        </w:rPr>
      </w:pPr>
      <w:bookmarkStart w:id="67" w:name="_Toc485376588"/>
      <w:bookmarkStart w:id="68" w:name="_Toc156754337"/>
      <w:bookmarkStart w:id="69" w:name="_Toc485844542"/>
      <w:r w:rsidRPr="007F5689">
        <w:rPr>
          <w:rFonts w:cs="Arial"/>
          <w:sz w:val="24"/>
          <w:szCs w:val="24"/>
        </w:rPr>
        <w:t>RF05 Cadastrar Paciente</w:t>
      </w:r>
      <w:bookmarkEnd w:id="67"/>
      <w:bookmarkEnd w:id="68"/>
      <w:bookmarkEnd w:id="69"/>
    </w:p>
    <w:p w:rsidR="001303AB" w:rsidRDefault="001303AB" w:rsidP="007C16B6">
      <w:pPr>
        <w:pStyle w:val="Normal1"/>
        <w:numPr>
          <w:ilvl w:val="1"/>
          <w:numId w:val="8"/>
        </w:numPr>
        <w:spacing w:line="360" w:lineRule="auto"/>
      </w:pPr>
      <w:r>
        <w:t>O sistema deve permitir incluir, alterar, excluir e consultar as informações referentes aos pacientes.</w:t>
      </w:r>
    </w:p>
    <w:p w:rsidR="001303AB" w:rsidRDefault="001303AB" w:rsidP="007C16B6">
      <w:pPr>
        <w:pStyle w:val="Normal1"/>
        <w:numPr>
          <w:ilvl w:val="1"/>
          <w:numId w:val="8"/>
        </w:numPr>
        <w:spacing w:line="360" w:lineRule="auto"/>
      </w:pPr>
      <w:r>
        <w:lastRenderedPageBreak/>
        <w:t>O cadastro de paciente deve solicitar os seguintes dados: nome completo*</w:t>
      </w:r>
      <w:proofErr w:type="gramStart"/>
      <w:r>
        <w:t>, data</w:t>
      </w:r>
      <w:proofErr w:type="gramEnd"/>
      <w:r>
        <w:t xml:space="preserve"> de nascimento*, CPF*, telefone*, endereço completo*, tipo sanguíneo*, histórico de doenças crônicas* e alergias*.</w:t>
      </w:r>
    </w:p>
    <w:p w:rsidR="001303AB" w:rsidRDefault="001303AB" w:rsidP="007C16B6">
      <w:pPr>
        <w:pStyle w:val="Normal1"/>
        <w:numPr>
          <w:ilvl w:val="2"/>
          <w:numId w:val="8"/>
        </w:numPr>
        <w:spacing w:line="360" w:lineRule="auto"/>
      </w:pPr>
      <w:r>
        <w:t xml:space="preserve">Os campos históricos de doenças crônicas e alergias poderão se repetir por inúmeras vezes para cada paciente. </w:t>
      </w:r>
    </w:p>
    <w:p w:rsidR="001303AB" w:rsidRDefault="001303AB" w:rsidP="007C16B6">
      <w:pPr>
        <w:pStyle w:val="Normal1"/>
        <w:numPr>
          <w:ilvl w:val="2"/>
          <w:numId w:val="8"/>
        </w:numPr>
        <w:spacing w:line="360" w:lineRule="auto"/>
      </w:pPr>
      <w:r>
        <w:t>Caso o paciente for menor de idade deve ser cadastrado as informações do responsável: nome completo*, telefone*, CPF* e endereço completo.</w:t>
      </w:r>
    </w:p>
    <w:p w:rsidR="001303AB" w:rsidRDefault="001303AB" w:rsidP="007C16B6">
      <w:pPr>
        <w:pStyle w:val="Normal1"/>
        <w:numPr>
          <w:ilvl w:val="1"/>
          <w:numId w:val="8"/>
        </w:numPr>
        <w:spacing w:line="360" w:lineRule="auto"/>
      </w:pPr>
      <w:r>
        <w:t>O sistema deverá mostrar uma mensagem de erro caso o usuário tente cadastrar duas vezes o mesmo paciente.</w:t>
      </w:r>
    </w:p>
    <w:p w:rsidR="001303AB" w:rsidRDefault="001303AB" w:rsidP="007C16B6">
      <w:pPr>
        <w:pStyle w:val="Normal1"/>
        <w:numPr>
          <w:ilvl w:val="2"/>
          <w:numId w:val="8"/>
        </w:numPr>
        <w:spacing w:line="360" w:lineRule="auto"/>
      </w:pPr>
      <w:r>
        <w:t>O sistema deverá facilitar a busca de pacientes pelo nome, para que não permita um cadastro duplicado de um paciente, no caso deste não ter um CPF.</w:t>
      </w:r>
    </w:p>
    <w:p w:rsidR="001303AB" w:rsidRPr="001303AB" w:rsidRDefault="001303AB" w:rsidP="007C16B6">
      <w:pPr>
        <w:pStyle w:val="PargrafodaLista"/>
        <w:numPr>
          <w:ilvl w:val="1"/>
          <w:numId w:val="8"/>
        </w:numPr>
        <w:spacing w:line="360" w:lineRule="auto"/>
        <w:rPr>
          <w:rFonts w:ascii="Arial" w:hAnsi="Arial" w:cs="Arial"/>
          <w:sz w:val="24"/>
          <w:szCs w:val="24"/>
        </w:rPr>
      </w:pPr>
      <w:r w:rsidRPr="001303AB">
        <w:rPr>
          <w:rFonts w:ascii="Arial" w:hAnsi="Arial" w:cs="Arial"/>
          <w:sz w:val="24"/>
          <w:szCs w:val="24"/>
        </w:rPr>
        <w:t xml:space="preserve">O sistema deve permitir ao usuário realizar a consulta dos pacientes da clínica utilizando o nome ou CPF, disponibilizando a consulta das informações referentes </w:t>
      </w:r>
      <w:proofErr w:type="gramStart"/>
      <w:r w:rsidRPr="001303AB">
        <w:rPr>
          <w:rFonts w:ascii="Arial" w:hAnsi="Arial" w:cs="Arial"/>
          <w:sz w:val="24"/>
          <w:szCs w:val="24"/>
        </w:rPr>
        <w:t>à</w:t>
      </w:r>
      <w:proofErr w:type="gramEnd"/>
      <w:r w:rsidRPr="001303AB">
        <w:rPr>
          <w:rFonts w:ascii="Arial" w:hAnsi="Arial" w:cs="Arial"/>
          <w:sz w:val="24"/>
          <w:szCs w:val="24"/>
        </w:rPr>
        <w:t xml:space="preserve"> eles.</w:t>
      </w:r>
      <w:r w:rsidR="00FD5F15">
        <w:rPr>
          <w:rFonts w:ascii="Arial" w:hAnsi="Arial" w:cs="Arial"/>
          <w:sz w:val="24"/>
          <w:szCs w:val="24"/>
        </w:rPr>
        <w:t xml:space="preserve"> </w:t>
      </w:r>
    </w:p>
    <w:p w:rsidR="001303AB" w:rsidRPr="007F5689" w:rsidRDefault="001303AB" w:rsidP="00784461">
      <w:pPr>
        <w:pStyle w:val="Ttulo1"/>
        <w:spacing w:line="360" w:lineRule="auto"/>
        <w:ind w:left="360"/>
        <w:rPr>
          <w:rFonts w:cs="Arial"/>
          <w:sz w:val="24"/>
          <w:szCs w:val="24"/>
        </w:rPr>
      </w:pPr>
      <w:bookmarkStart w:id="70" w:name="_Toc485376589"/>
      <w:bookmarkStart w:id="71" w:name="_Toc156754338"/>
      <w:bookmarkStart w:id="72" w:name="_Toc485844543"/>
      <w:r w:rsidRPr="007F5689">
        <w:rPr>
          <w:rFonts w:cs="Arial"/>
          <w:sz w:val="24"/>
          <w:szCs w:val="24"/>
        </w:rPr>
        <w:t>RF06 Realizar Agendamento</w:t>
      </w:r>
      <w:bookmarkEnd w:id="70"/>
      <w:bookmarkEnd w:id="71"/>
      <w:bookmarkEnd w:id="72"/>
    </w:p>
    <w:p w:rsidR="001303AB" w:rsidRDefault="001303AB" w:rsidP="007C16B6">
      <w:pPr>
        <w:pStyle w:val="Normal1"/>
        <w:numPr>
          <w:ilvl w:val="1"/>
          <w:numId w:val="9"/>
        </w:numPr>
        <w:spacing w:line="360" w:lineRule="auto"/>
      </w:pPr>
      <w:r>
        <w:t xml:space="preserve">O sistema </w:t>
      </w:r>
      <w:r w:rsidR="001E6DEA">
        <w:t>deve permitir incluir, alterar,</w:t>
      </w:r>
      <w:r>
        <w:t xml:space="preserve"> excluir</w:t>
      </w:r>
      <w:r w:rsidR="001E6DEA">
        <w:t xml:space="preserve"> e consultar</w:t>
      </w:r>
      <w:r>
        <w:t xml:space="preserve"> as informações referentes aos agendamentos de consultas. </w:t>
      </w:r>
    </w:p>
    <w:p w:rsidR="001303AB" w:rsidRDefault="001303AB" w:rsidP="007C16B6">
      <w:pPr>
        <w:pStyle w:val="Normal1"/>
        <w:numPr>
          <w:ilvl w:val="1"/>
          <w:numId w:val="9"/>
        </w:numPr>
        <w:spacing w:line="360" w:lineRule="auto"/>
      </w:pPr>
      <w:r>
        <w:t xml:space="preserve">O sistema deve solicitar a entrada dos seguintes dados para o agendamento: paciente*, data para a consulta*, horário para a consulta*, dentista* (pré-cadastrado), tipo atendimento (orçamento ou consulta), observação. </w:t>
      </w:r>
    </w:p>
    <w:p w:rsidR="001303AB" w:rsidRDefault="001303AB" w:rsidP="007C16B6">
      <w:pPr>
        <w:pStyle w:val="Normal1"/>
        <w:numPr>
          <w:ilvl w:val="2"/>
          <w:numId w:val="9"/>
        </w:numPr>
        <w:spacing w:line="360" w:lineRule="auto"/>
      </w:pPr>
      <w:r>
        <w:t xml:space="preserve">O usuário poderá selecionar um paciente já cadastrado. No caso dele não ser cadastrado o sistema deve permitir a entrada somente de um nome. </w:t>
      </w:r>
    </w:p>
    <w:p w:rsidR="001303AB" w:rsidRDefault="001303AB" w:rsidP="007C16B6">
      <w:pPr>
        <w:pStyle w:val="Normal1"/>
        <w:numPr>
          <w:ilvl w:val="2"/>
          <w:numId w:val="9"/>
        </w:numPr>
        <w:spacing w:line="360" w:lineRule="auto"/>
      </w:pPr>
      <w:r>
        <w:t xml:space="preserve">O usuário não poderá realizar o agendamento de um atendimento com mais de um dentista, em uma mesma data e hora. </w:t>
      </w:r>
    </w:p>
    <w:p w:rsidR="001303AB" w:rsidRDefault="001303AB" w:rsidP="007C16B6">
      <w:pPr>
        <w:pStyle w:val="Normal1"/>
        <w:numPr>
          <w:ilvl w:val="2"/>
          <w:numId w:val="9"/>
        </w:numPr>
        <w:spacing w:line="360" w:lineRule="auto"/>
      </w:pPr>
      <w:r>
        <w:t xml:space="preserve">Para tipo de </w:t>
      </w:r>
      <w:r w:rsidRPr="00873B76">
        <w:rPr>
          <w:b/>
        </w:rPr>
        <w:t>atendimento orçamento</w:t>
      </w:r>
      <w:r>
        <w:t xml:space="preserve">, o sistema deve permitir ao </w:t>
      </w:r>
      <w:r>
        <w:lastRenderedPageBreak/>
        <w:t>usuário a seleção de um ou mais serviços cadastrados, apresentando o nome dos dentistas relacionados a este serviço e seus respectivos preços.</w:t>
      </w:r>
    </w:p>
    <w:p w:rsidR="001303AB" w:rsidRDefault="001303AB" w:rsidP="007C16B6">
      <w:pPr>
        <w:pStyle w:val="Normal1"/>
        <w:numPr>
          <w:ilvl w:val="2"/>
          <w:numId w:val="9"/>
        </w:numPr>
        <w:spacing w:line="360" w:lineRule="auto"/>
      </w:pPr>
      <w:r>
        <w:t xml:space="preserve">Para tipo de </w:t>
      </w:r>
      <w:r w:rsidRPr="00873B76">
        <w:rPr>
          <w:b/>
        </w:rPr>
        <w:t>atendimento consulta</w:t>
      </w:r>
      <w:r>
        <w:t>, o sistema deve permitir ao usuário a seleção de um ou mais serviços cadastrados em um orçamento (RF07). Podendo ser a busca desse orçamento a partir de nome de paciente ou data de orçamento. Caso o orçamento não esteja vinculado a um paciente cadastrado, o sistema deve permitir o cadastro deste paciente (RF05) e em seguida apresentar os nomes dos serviços do orçamento para o agendamento da consulta. O sistema deve permitir um ag</w:t>
      </w:r>
      <w:r w:rsidR="00C67492">
        <w:t>endamento em um mesmo horário</w:t>
      </w:r>
      <w:r>
        <w:t xml:space="preserve"> com um ou mais dos serviços apresentados.</w:t>
      </w:r>
    </w:p>
    <w:p w:rsidR="001303AB" w:rsidRDefault="001303AB" w:rsidP="007C16B6">
      <w:pPr>
        <w:pStyle w:val="Normal1"/>
        <w:numPr>
          <w:ilvl w:val="1"/>
          <w:numId w:val="9"/>
        </w:numPr>
        <w:spacing w:line="360" w:lineRule="auto"/>
      </w:pPr>
      <w:r>
        <w:t xml:space="preserve">Na exclusão de um agendamento o sistema deverá liberar o horário para novos agendamentos. </w:t>
      </w:r>
    </w:p>
    <w:p w:rsidR="001303AB" w:rsidRDefault="001303AB" w:rsidP="007C16B6">
      <w:pPr>
        <w:pStyle w:val="Normal1"/>
        <w:numPr>
          <w:ilvl w:val="1"/>
          <w:numId w:val="9"/>
        </w:numPr>
        <w:spacing w:line="360" w:lineRule="auto"/>
      </w:pPr>
      <w:r>
        <w:t>O sistema dev</w:t>
      </w:r>
      <w:r w:rsidR="001E6DEA">
        <w:t>e permitir ao usuário consultar</w:t>
      </w:r>
      <w:r>
        <w:t xml:space="preserve"> todas as consultas agendadas, podendo filtrar por data de agendamento ou nome do paciente.</w:t>
      </w:r>
    </w:p>
    <w:p w:rsidR="001303AB" w:rsidRDefault="001303AB" w:rsidP="007C16B6">
      <w:pPr>
        <w:pStyle w:val="Normal1"/>
        <w:numPr>
          <w:ilvl w:val="1"/>
          <w:numId w:val="9"/>
        </w:numPr>
        <w:spacing w:line="360" w:lineRule="auto"/>
      </w:pPr>
      <w:r>
        <w:t xml:space="preserve">Usuários do tipo funcionário não terão acesso às informações dos orçamentos dos pacientes, com exceção do nome do paciente, nome dos serviços a serem </w:t>
      </w:r>
      <w:proofErr w:type="gramStart"/>
      <w:r>
        <w:t>realizados,</w:t>
      </w:r>
      <w:r w:rsidRPr="003B32BD">
        <w:t xml:space="preserve"> </w:t>
      </w:r>
      <w:r w:rsidRPr="00D5681E">
        <w:t>quantidade de parcelas</w:t>
      </w:r>
      <w:proofErr w:type="gramEnd"/>
      <w:r w:rsidRPr="00D5681E">
        <w:t xml:space="preserve">, valor por parcela, data de vencimento </w:t>
      </w:r>
      <w:r>
        <w:t xml:space="preserve">das </w:t>
      </w:r>
      <w:r w:rsidRPr="00D5681E">
        <w:t>parcela</w:t>
      </w:r>
      <w:r>
        <w:t>s</w:t>
      </w:r>
      <w:r w:rsidRPr="00D5681E">
        <w:t>, data do orçamento</w:t>
      </w:r>
      <w:r>
        <w:t>, data de vencimento do orçamento.</w:t>
      </w:r>
    </w:p>
    <w:p w:rsidR="001303AB" w:rsidRPr="007F5689" w:rsidRDefault="001303AB" w:rsidP="00F04A44">
      <w:pPr>
        <w:pStyle w:val="Ttulo1"/>
        <w:spacing w:line="360" w:lineRule="auto"/>
        <w:ind w:left="360"/>
        <w:rPr>
          <w:rFonts w:cs="Arial"/>
          <w:sz w:val="24"/>
          <w:szCs w:val="24"/>
        </w:rPr>
      </w:pPr>
      <w:bookmarkStart w:id="73" w:name="_Toc485376590"/>
      <w:bookmarkStart w:id="74" w:name="_Toc156754339"/>
      <w:bookmarkStart w:id="75" w:name="_Toc485844544"/>
      <w:r w:rsidRPr="007F5689">
        <w:rPr>
          <w:rFonts w:cs="Arial"/>
          <w:sz w:val="24"/>
          <w:szCs w:val="24"/>
        </w:rPr>
        <w:t>RF07 Orçamento</w:t>
      </w:r>
      <w:bookmarkEnd w:id="73"/>
      <w:bookmarkEnd w:id="74"/>
      <w:bookmarkEnd w:id="75"/>
    </w:p>
    <w:p w:rsidR="001303AB" w:rsidRDefault="001303AB" w:rsidP="007C16B6">
      <w:pPr>
        <w:pStyle w:val="Normal1"/>
        <w:numPr>
          <w:ilvl w:val="1"/>
          <w:numId w:val="10"/>
        </w:numPr>
        <w:spacing w:line="360" w:lineRule="auto"/>
      </w:pPr>
      <w:r>
        <w:t xml:space="preserve">Este requisito deve permitir aos usuários do tipo dentista incluir, alterar, e excluir orçamentos de serviços para pacientes. </w:t>
      </w:r>
    </w:p>
    <w:p w:rsidR="001303AB" w:rsidRPr="00D5681E" w:rsidRDefault="001303AB" w:rsidP="007C16B6">
      <w:pPr>
        <w:pStyle w:val="Normal1"/>
        <w:numPr>
          <w:ilvl w:val="1"/>
          <w:numId w:val="10"/>
        </w:numPr>
        <w:spacing w:line="360" w:lineRule="auto"/>
      </w:pPr>
      <w:r w:rsidRPr="00D5681E">
        <w:t xml:space="preserve">O usuário poderá realizar a inclusão </w:t>
      </w:r>
      <w:r>
        <w:t xml:space="preserve">de </w:t>
      </w:r>
      <w:r w:rsidRPr="00D5681E">
        <w:t xml:space="preserve">serviços, na qual deverá ser especificado: </w:t>
      </w:r>
      <w:r w:rsidR="00E5632B">
        <w:t>paciente*</w:t>
      </w:r>
      <w:r w:rsidR="00BC51E7">
        <w:t xml:space="preserve"> (cadastrados ou não)</w:t>
      </w:r>
      <w:r w:rsidR="00E5632B">
        <w:t xml:space="preserve">, </w:t>
      </w:r>
      <w:r w:rsidRPr="00D5681E">
        <w:t>serviço(s</w:t>
      </w:r>
      <w:proofErr w:type="gramStart"/>
      <w:r w:rsidRPr="00D5681E">
        <w:t>)</w:t>
      </w:r>
      <w:proofErr w:type="gramEnd"/>
      <w:r w:rsidRPr="00D5681E">
        <w:t>*  (pré-cadastrado RF04), quantidade por serviço, valor unitário* por serviço (conforme cadastro de serviço), quantidade de parcelas*, valor por parcela, e data de vencimento por parcela, data do orçamento</w:t>
      </w:r>
      <w:r>
        <w:t>, data de vencimento do orçamento, tempo previsto para o tratamento completo (texto)</w:t>
      </w:r>
      <w:r w:rsidRPr="00D5681E">
        <w:t>.</w:t>
      </w:r>
    </w:p>
    <w:p w:rsidR="001303AB" w:rsidRDefault="001303AB" w:rsidP="007C16B6">
      <w:pPr>
        <w:pStyle w:val="Normal1"/>
        <w:numPr>
          <w:ilvl w:val="2"/>
          <w:numId w:val="10"/>
        </w:numPr>
        <w:spacing w:line="360" w:lineRule="auto"/>
      </w:pPr>
      <w:r w:rsidRPr="00D5681E">
        <w:lastRenderedPageBreak/>
        <w:t xml:space="preserve">O sistema </w:t>
      </w:r>
      <w:r>
        <w:t xml:space="preserve">deve solicitar ao usuário a entrada da quantidade de parcelas, e a partir disso o sistema </w:t>
      </w:r>
      <w:r w:rsidRPr="00D5681E">
        <w:t xml:space="preserve">deve calcular </w:t>
      </w:r>
      <w:r>
        <w:t xml:space="preserve">o </w:t>
      </w:r>
      <w:r w:rsidRPr="00D5681E">
        <w:t xml:space="preserve">valor </w:t>
      </w:r>
      <w:r>
        <w:t xml:space="preserve">de cada, e solicitar a entrada da </w:t>
      </w:r>
      <w:r w:rsidRPr="00D5681E">
        <w:t>data de vencimento de cada parcela.</w:t>
      </w:r>
      <w:r>
        <w:t xml:space="preserve"> </w:t>
      </w:r>
    </w:p>
    <w:p w:rsidR="001303AB" w:rsidRDefault="001303AB" w:rsidP="007C16B6">
      <w:pPr>
        <w:pStyle w:val="Normal1"/>
        <w:numPr>
          <w:ilvl w:val="2"/>
          <w:numId w:val="10"/>
        </w:numPr>
        <w:spacing w:line="360" w:lineRule="auto"/>
      </w:pPr>
      <w:r>
        <w:t>O sistema deve permitir ao usuário selecionar um</w:t>
      </w:r>
      <w:r w:rsidR="00E5632B">
        <w:t xml:space="preserve"> pacientes pré-cadastrado (RF05), caso não for, o usuário poderá digitar manualmente o nome do paciente.</w:t>
      </w:r>
    </w:p>
    <w:p w:rsidR="001303AB" w:rsidRDefault="001303AB" w:rsidP="007C16B6">
      <w:pPr>
        <w:pStyle w:val="Normal1"/>
        <w:numPr>
          <w:ilvl w:val="2"/>
          <w:numId w:val="10"/>
        </w:numPr>
        <w:spacing w:line="360" w:lineRule="auto"/>
      </w:pPr>
      <w:r>
        <w:t>O sistema deve permitir a alteração do preço unitário de um serviço selecionado.</w:t>
      </w:r>
    </w:p>
    <w:p w:rsidR="001303AB" w:rsidRPr="007F5689" w:rsidRDefault="001303AB" w:rsidP="00F04A44">
      <w:pPr>
        <w:pStyle w:val="Ttulo1"/>
        <w:spacing w:line="360" w:lineRule="auto"/>
        <w:ind w:left="360"/>
        <w:rPr>
          <w:rFonts w:cs="Arial"/>
          <w:sz w:val="24"/>
          <w:szCs w:val="24"/>
        </w:rPr>
      </w:pPr>
      <w:bookmarkStart w:id="76" w:name="_Toc485376591"/>
      <w:bookmarkStart w:id="77" w:name="_Toc156754340"/>
      <w:bookmarkStart w:id="78" w:name="_Toc485844545"/>
      <w:r w:rsidRPr="007F5689">
        <w:rPr>
          <w:rFonts w:cs="Arial"/>
          <w:sz w:val="24"/>
          <w:szCs w:val="24"/>
        </w:rPr>
        <w:t>RF08 Gerenciar Prontuário</w:t>
      </w:r>
      <w:bookmarkEnd w:id="76"/>
      <w:bookmarkEnd w:id="77"/>
      <w:bookmarkEnd w:id="78"/>
    </w:p>
    <w:p w:rsidR="001303AB" w:rsidRDefault="001303AB" w:rsidP="007C16B6">
      <w:pPr>
        <w:pStyle w:val="Normal1"/>
        <w:numPr>
          <w:ilvl w:val="1"/>
          <w:numId w:val="11"/>
        </w:numPr>
        <w:spacing w:line="360" w:lineRule="auto"/>
      </w:pPr>
      <w:r>
        <w:t xml:space="preserve">O sistema deve permitir ao usuário do tipo dentista incluir, alterar, excluir e consultar as informações referentes aos prontuários, que são os registros do atendimento a um paciente com orçamento aceito. </w:t>
      </w:r>
    </w:p>
    <w:p w:rsidR="001303AB" w:rsidRDefault="001303AB" w:rsidP="007C16B6">
      <w:pPr>
        <w:pStyle w:val="Normal1"/>
        <w:numPr>
          <w:ilvl w:val="2"/>
          <w:numId w:val="11"/>
        </w:numPr>
        <w:spacing w:line="360" w:lineRule="auto"/>
      </w:pPr>
      <w:r>
        <w:t>Usuários do tipo funcionário não terão acesso às informações dos prontuários dos pacientes.</w:t>
      </w:r>
      <w:r w:rsidR="00F04A44">
        <w:t xml:space="preserve"> </w:t>
      </w:r>
    </w:p>
    <w:p w:rsidR="001303AB" w:rsidRDefault="001303AB" w:rsidP="007C16B6">
      <w:pPr>
        <w:pStyle w:val="Normal1"/>
        <w:numPr>
          <w:ilvl w:val="1"/>
          <w:numId w:val="11"/>
        </w:numPr>
        <w:spacing w:line="360" w:lineRule="auto"/>
      </w:pPr>
      <w:r>
        <w:t xml:space="preserve">O sistema deve permitir ao usuário a busca de um paciente pelo nome. O sistema </w:t>
      </w:r>
      <w:r w:rsidRPr="008B32DD">
        <w:rPr>
          <w:b/>
        </w:rPr>
        <w:t>deve</w:t>
      </w:r>
      <w:r>
        <w:t xml:space="preserve"> </w:t>
      </w:r>
      <w:r w:rsidRPr="008B32DD">
        <w:rPr>
          <w:b/>
        </w:rPr>
        <w:t>apresentar</w:t>
      </w:r>
      <w:r>
        <w:t xml:space="preserve"> a partir desta busca os itens relacionados a um orçamento em aberto, apresentando por serviço a data de início do serviço, data de termino do serviço, observações e status. </w:t>
      </w:r>
    </w:p>
    <w:p w:rsidR="001303AB" w:rsidRDefault="001303AB" w:rsidP="007C16B6">
      <w:pPr>
        <w:pStyle w:val="Normal1"/>
        <w:numPr>
          <w:ilvl w:val="1"/>
          <w:numId w:val="11"/>
        </w:numPr>
        <w:spacing w:line="360" w:lineRule="auto"/>
      </w:pPr>
      <w:r>
        <w:t xml:space="preserve"> O sistema deve permitir ao usuário a seleção de um serviço e a entrada dos seguintes dados referente ao mesmo: data de início do serviço, data de termino do serviço, observações e status (concluído, em andamento ou cancelado). Podendo ter para um mesmo serviço mais de uma dessas entradas. Considerando que o tratamento de um serviço pode acontecer em mais de uma data.</w:t>
      </w:r>
    </w:p>
    <w:p w:rsidR="001303AB" w:rsidRDefault="001303AB" w:rsidP="007C16B6">
      <w:pPr>
        <w:pStyle w:val="Normal1"/>
        <w:numPr>
          <w:ilvl w:val="1"/>
          <w:numId w:val="11"/>
        </w:numPr>
        <w:spacing w:line="360" w:lineRule="auto"/>
      </w:pPr>
      <w:r>
        <w:t xml:space="preserve">O sistema deve permitir ao usuário visualizar prontuário completo de um paciente, considerando tratamentos anteriores ao mesmo (tratamento concluído). </w:t>
      </w:r>
    </w:p>
    <w:p w:rsidR="001303AB" w:rsidRDefault="001303AB" w:rsidP="007C16B6">
      <w:pPr>
        <w:pStyle w:val="Normal1"/>
        <w:numPr>
          <w:ilvl w:val="1"/>
          <w:numId w:val="11"/>
        </w:numPr>
        <w:spacing w:line="360" w:lineRule="auto"/>
      </w:pPr>
      <w:r w:rsidRPr="00A36E24">
        <w:t xml:space="preserve">O usuário poderá incluir um novo serviço </w:t>
      </w:r>
      <w:r>
        <w:t xml:space="preserve">em um orçamento já em andamento, permitindo a inclusão de novas parcelas para pagamento ou a </w:t>
      </w:r>
      <w:r>
        <w:lastRenderedPageBreak/>
        <w:t>alteração de valores de parcelas</w:t>
      </w:r>
      <w:r w:rsidRPr="00A36E24">
        <w:t>.</w:t>
      </w:r>
    </w:p>
    <w:p w:rsidR="001303AB" w:rsidRPr="007F5689" w:rsidRDefault="001303AB" w:rsidP="00F04A44">
      <w:pPr>
        <w:pStyle w:val="Ttulo1"/>
        <w:spacing w:line="360" w:lineRule="auto"/>
        <w:ind w:left="360"/>
        <w:rPr>
          <w:rFonts w:cs="Arial"/>
          <w:sz w:val="24"/>
          <w:szCs w:val="24"/>
        </w:rPr>
      </w:pPr>
      <w:bookmarkStart w:id="79" w:name="_Toc485376592"/>
      <w:bookmarkStart w:id="80" w:name="_Toc156754341"/>
      <w:bookmarkStart w:id="81" w:name="_Toc485844546"/>
      <w:r w:rsidRPr="007F5689">
        <w:rPr>
          <w:rFonts w:cs="Arial"/>
          <w:sz w:val="24"/>
          <w:szCs w:val="24"/>
        </w:rPr>
        <w:t>RF09 Controle de Pagamento</w:t>
      </w:r>
      <w:bookmarkEnd w:id="79"/>
      <w:bookmarkEnd w:id="80"/>
      <w:bookmarkEnd w:id="81"/>
    </w:p>
    <w:p w:rsidR="001303AB" w:rsidRDefault="001303AB" w:rsidP="007C16B6">
      <w:pPr>
        <w:pStyle w:val="Normal1"/>
        <w:numPr>
          <w:ilvl w:val="1"/>
          <w:numId w:val="12"/>
        </w:numPr>
        <w:spacing w:line="360" w:lineRule="auto"/>
      </w:pPr>
      <w:r>
        <w:t xml:space="preserve">O sistema deve permitir aos usuários do tipo dentista e funcionário dar baixa e consultar informações referentes aos pagamentos dos serviços </w:t>
      </w:r>
      <w:r w:rsidR="001E2A99">
        <w:t xml:space="preserve">dos orçamentos </w:t>
      </w:r>
      <w:r>
        <w:t xml:space="preserve">relacionados </w:t>
      </w:r>
      <w:proofErr w:type="gramStart"/>
      <w:r>
        <w:t>a</w:t>
      </w:r>
      <w:proofErr w:type="gramEnd"/>
      <w:r>
        <w:t xml:space="preserve"> pacientes. </w:t>
      </w:r>
    </w:p>
    <w:p w:rsidR="00F04A44" w:rsidRDefault="001303AB" w:rsidP="007C16B6">
      <w:pPr>
        <w:pStyle w:val="Normal1"/>
        <w:numPr>
          <w:ilvl w:val="1"/>
          <w:numId w:val="12"/>
        </w:numPr>
        <w:spacing w:line="360" w:lineRule="auto"/>
      </w:pPr>
      <w:r>
        <w:t>O sistema deve apresentar, a partir da escolha de um paciente por nome ou CPF do mesmo, a lista de parcelas em aberto, com os seguintes dados: numero da parcela, valor, data vencimento.</w:t>
      </w:r>
    </w:p>
    <w:p w:rsidR="001303AB" w:rsidRDefault="001303AB" w:rsidP="007C16B6">
      <w:pPr>
        <w:pStyle w:val="Normal1"/>
        <w:numPr>
          <w:ilvl w:val="1"/>
          <w:numId w:val="12"/>
        </w:numPr>
        <w:spacing w:line="360" w:lineRule="auto"/>
      </w:pPr>
      <w:r>
        <w:t>O sistema não deve permitir a alteração de valores de parcelas.</w:t>
      </w:r>
    </w:p>
    <w:p w:rsidR="001303AB" w:rsidRDefault="001303AB" w:rsidP="007C16B6">
      <w:pPr>
        <w:pStyle w:val="Normal1"/>
        <w:numPr>
          <w:ilvl w:val="1"/>
          <w:numId w:val="12"/>
        </w:numPr>
        <w:spacing w:line="360" w:lineRule="auto"/>
      </w:pPr>
      <w:r>
        <w:t>O sistema não deve permitir a alteração de data de vencimento para parcelas já pagas.</w:t>
      </w:r>
    </w:p>
    <w:p w:rsidR="001303AB" w:rsidRDefault="001303AB" w:rsidP="007C16B6">
      <w:pPr>
        <w:pStyle w:val="Normal1"/>
        <w:numPr>
          <w:ilvl w:val="1"/>
          <w:numId w:val="12"/>
        </w:numPr>
        <w:spacing w:line="360" w:lineRule="auto"/>
      </w:pPr>
      <w:r>
        <w:t xml:space="preserve">Para baixa de uma parcela, o sistema deve solicitar os seguintes dados: seleção da parcela a ser paga, </w:t>
      </w:r>
      <w:commentRangeStart w:id="82"/>
      <w:r>
        <w:t>a data do pagamento, valor pago</w:t>
      </w:r>
      <w:commentRangeEnd w:id="82"/>
      <w:r w:rsidR="00AC2710">
        <w:rPr>
          <w:rStyle w:val="Refdecomentrio"/>
          <w:rFonts w:asciiTheme="minorHAnsi" w:eastAsiaTheme="minorHAnsi" w:hAnsiTheme="minorHAnsi" w:cstheme="minorBidi"/>
          <w:color w:val="auto"/>
          <w:lang w:eastAsia="en-US"/>
        </w:rPr>
        <w:commentReference w:id="82"/>
      </w:r>
      <w:r>
        <w:t xml:space="preserve">. </w:t>
      </w:r>
    </w:p>
    <w:p w:rsidR="001303AB" w:rsidRDefault="001303AB" w:rsidP="007C16B6">
      <w:pPr>
        <w:pStyle w:val="Normal1"/>
        <w:numPr>
          <w:ilvl w:val="1"/>
          <w:numId w:val="12"/>
        </w:numPr>
        <w:spacing w:line="360" w:lineRule="auto"/>
      </w:pPr>
      <w:r>
        <w:t>O sistema deve apresentar parcelas na qual o valor total da parcela seja menor que o valor pago, permitindo entrada de novos pagamentos para esta parcela.</w:t>
      </w:r>
    </w:p>
    <w:p w:rsidR="001303AB" w:rsidRDefault="001303AB" w:rsidP="00F04A44">
      <w:pPr>
        <w:pStyle w:val="Ttulo1"/>
        <w:spacing w:line="360" w:lineRule="auto"/>
        <w:ind w:left="360"/>
        <w:rPr>
          <w:rFonts w:cs="Arial"/>
          <w:sz w:val="24"/>
          <w:szCs w:val="24"/>
        </w:rPr>
      </w:pPr>
      <w:bookmarkStart w:id="83" w:name="_Toc485376593"/>
      <w:bookmarkStart w:id="84" w:name="_Toc156754342"/>
      <w:bookmarkStart w:id="85" w:name="_Toc485844547"/>
      <w:r w:rsidRPr="007F5689">
        <w:rPr>
          <w:rFonts w:cs="Arial"/>
          <w:sz w:val="24"/>
          <w:szCs w:val="24"/>
        </w:rPr>
        <w:t>RF10 Emitir Relatório da Agenda</w:t>
      </w:r>
      <w:bookmarkEnd w:id="83"/>
      <w:bookmarkEnd w:id="84"/>
      <w:bookmarkEnd w:id="85"/>
    </w:p>
    <w:p w:rsidR="00F04A44" w:rsidRPr="00ED1811" w:rsidRDefault="001303AB" w:rsidP="007C16B6">
      <w:pPr>
        <w:pStyle w:val="PargrafodaLista"/>
        <w:numPr>
          <w:ilvl w:val="1"/>
          <w:numId w:val="14"/>
        </w:numPr>
        <w:ind w:left="1418" w:hanging="1058"/>
        <w:jc w:val="both"/>
        <w:rPr>
          <w:rFonts w:ascii="Arial" w:hAnsi="Arial" w:cs="Arial"/>
          <w:sz w:val="24"/>
          <w:szCs w:val="24"/>
        </w:rPr>
      </w:pPr>
      <w:r w:rsidRPr="00ED1811">
        <w:rPr>
          <w:rFonts w:ascii="Arial" w:hAnsi="Arial" w:cs="Arial"/>
          <w:sz w:val="24"/>
          <w:szCs w:val="24"/>
        </w:rPr>
        <w:t>O sistema deverá permitir ao us</w:t>
      </w:r>
      <w:r w:rsidR="00ED1811" w:rsidRPr="00ED1811">
        <w:rPr>
          <w:rFonts w:ascii="Arial" w:hAnsi="Arial" w:cs="Arial"/>
          <w:sz w:val="24"/>
          <w:szCs w:val="24"/>
        </w:rPr>
        <w:t xml:space="preserve">uário a impressão de relatórios </w:t>
      </w:r>
      <w:r w:rsidRPr="00ED1811">
        <w:rPr>
          <w:rFonts w:ascii="Arial" w:hAnsi="Arial" w:cs="Arial"/>
          <w:sz w:val="24"/>
          <w:szCs w:val="24"/>
        </w:rPr>
        <w:t>com a programação da agenda de dentista.</w:t>
      </w:r>
      <w:bookmarkStart w:id="86" w:name="_rtdu4i5kcs4r" w:colFirst="0" w:colLast="0"/>
      <w:bookmarkEnd w:id="86"/>
    </w:p>
    <w:p w:rsidR="00F04A44" w:rsidRPr="00ED1811" w:rsidRDefault="001303AB" w:rsidP="007C16B6">
      <w:pPr>
        <w:pStyle w:val="PargrafodaLista"/>
        <w:numPr>
          <w:ilvl w:val="1"/>
          <w:numId w:val="14"/>
        </w:numPr>
        <w:spacing w:line="360" w:lineRule="auto"/>
        <w:ind w:left="1418" w:hanging="1058"/>
        <w:jc w:val="both"/>
        <w:rPr>
          <w:rFonts w:ascii="Arial" w:hAnsi="Arial" w:cs="Arial"/>
          <w:sz w:val="24"/>
          <w:szCs w:val="24"/>
        </w:rPr>
      </w:pPr>
      <w:r w:rsidRPr="00ED1811">
        <w:rPr>
          <w:rFonts w:ascii="Arial" w:hAnsi="Arial" w:cs="Arial"/>
          <w:sz w:val="24"/>
          <w:szCs w:val="24"/>
        </w:rPr>
        <w:t>O sistema deve liberar os seguintes filtros para geração do relatório: período (considerando a data do atendimento) e o dentista.</w:t>
      </w:r>
      <w:bookmarkStart w:id="87" w:name="_saxwxov4yq1e" w:colFirst="0" w:colLast="0"/>
      <w:bookmarkEnd w:id="87"/>
    </w:p>
    <w:p w:rsidR="001303AB" w:rsidRPr="00ED1811" w:rsidRDefault="001303AB" w:rsidP="007C16B6">
      <w:pPr>
        <w:pStyle w:val="PargrafodaLista"/>
        <w:numPr>
          <w:ilvl w:val="1"/>
          <w:numId w:val="14"/>
        </w:numPr>
        <w:spacing w:line="360" w:lineRule="auto"/>
        <w:ind w:left="1418" w:hanging="1058"/>
        <w:jc w:val="both"/>
        <w:rPr>
          <w:rFonts w:ascii="Arial" w:hAnsi="Arial" w:cs="Arial"/>
          <w:sz w:val="24"/>
          <w:szCs w:val="24"/>
        </w:rPr>
      </w:pPr>
      <w:r w:rsidRPr="00ED1811">
        <w:rPr>
          <w:rFonts w:ascii="Arial" w:hAnsi="Arial" w:cs="Arial"/>
          <w:sz w:val="24"/>
          <w:szCs w:val="24"/>
        </w:rPr>
        <w:t>O sistema deve apresentar no relatório os seguintes dados: data e hora do agendamento, nome e telefone do paciente, tratamento.</w:t>
      </w:r>
    </w:p>
    <w:p w:rsidR="001303AB" w:rsidRPr="00ED1811" w:rsidRDefault="001303AB" w:rsidP="007C16B6">
      <w:pPr>
        <w:pStyle w:val="PargrafodaLista"/>
        <w:numPr>
          <w:ilvl w:val="1"/>
          <w:numId w:val="14"/>
        </w:numPr>
        <w:spacing w:line="360" w:lineRule="auto"/>
        <w:ind w:left="1418" w:hanging="1058"/>
        <w:jc w:val="both"/>
        <w:rPr>
          <w:rFonts w:ascii="Arial" w:hAnsi="Arial" w:cs="Arial"/>
          <w:sz w:val="24"/>
          <w:szCs w:val="24"/>
        </w:rPr>
      </w:pPr>
      <w:bookmarkStart w:id="88" w:name="_t352icod9nq5" w:colFirst="0" w:colLast="0"/>
      <w:bookmarkEnd w:id="88"/>
      <w:r w:rsidRPr="00ED1811">
        <w:rPr>
          <w:rFonts w:ascii="Arial" w:hAnsi="Arial" w:cs="Arial"/>
          <w:sz w:val="24"/>
          <w:szCs w:val="24"/>
        </w:rPr>
        <w:t>O sistema deve permitir a geração do relatório em PDF.</w:t>
      </w:r>
    </w:p>
    <w:p w:rsidR="001303AB" w:rsidRPr="007F5689" w:rsidRDefault="001303AB" w:rsidP="00ED1811">
      <w:pPr>
        <w:pStyle w:val="Ttulo1"/>
        <w:spacing w:line="360" w:lineRule="auto"/>
        <w:ind w:left="360"/>
        <w:rPr>
          <w:rFonts w:cs="Arial"/>
          <w:sz w:val="24"/>
          <w:szCs w:val="24"/>
        </w:rPr>
      </w:pPr>
      <w:bookmarkStart w:id="89" w:name="_Toc485376594"/>
      <w:bookmarkStart w:id="90" w:name="_Toc156754343"/>
      <w:bookmarkStart w:id="91" w:name="_Toc485844548"/>
      <w:r w:rsidRPr="007F5689">
        <w:rPr>
          <w:rFonts w:cs="Arial"/>
          <w:sz w:val="24"/>
          <w:szCs w:val="24"/>
        </w:rPr>
        <w:t>RF11 Emitir Relatório de Pagamentos dos Pacientes</w:t>
      </w:r>
      <w:bookmarkEnd w:id="89"/>
      <w:bookmarkEnd w:id="90"/>
      <w:bookmarkEnd w:id="91"/>
    </w:p>
    <w:p w:rsidR="001303AB" w:rsidRPr="00ED1811" w:rsidRDefault="001303AB" w:rsidP="007C16B6">
      <w:pPr>
        <w:pStyle w:val="PargrafodaLista"/>
        <w:numPr>
          <w:ilvl w:val="1"/>
          <w:numId w:val="13"/>
        </w:numPr>
        <w:spacing w:line="360" w:lineRule="auto"/>
        <w:ind w:left="1418" w:hanging="1058"/>
        <w:rPr>
          <w:rFonts w:ascii="Arial" w:hAnsi="Arial" w:cs="Arial"/>
          <w:sz w:val="24"/>
          <w:szCs w:val="24"/>
        </w:rPr>
      </w:pPr>
      <w:r w:rsidRPr="00ED1811">
        <w:rPr>
          <w:rFonts w:ascii="Arial" w:hAnsi="Arial" w:cs="Arial"/>
          <w:sz w:val="24"/>
          <w:szCs w:val="24"/>
        </w:rPr>
        <w:t xml:space="preserve">O sistema deverá permitir ao usuário a impressão de relatórios com os pagamentos realizados pelos pacientes. </w:t>
      </w:r>
    </w:p>
    <w:p w:rsidR="001303AB" w:rsidRPr="00ED1811" w:rsidRDefault="001303AB" w:rsidP="007C16B6">
      <w:pPr>
        <w:pStyle w:val="PargrafodaLista"/>
        <w:numPr>
          <w:ilvl w:val="1"/>
          <w:numId w:val="13"/>
        </w:numPr>
        <w:spacing w:line="360" w:lineRule="auto"/>
        <w:ind w:left="1418" w:hanging="1058"/>
        <w:rPr>
          <w:rFonts w:ascii="Arial" w:hAnsi="Arial" w:cs="Arial"/>
          <w:sz w:val="24"/>
          <w:szCs w:val="24"/>
        </w:rPr>
      </w:pPr>
      <w:bookmarkStart w:id="92" w:name="_7cdx613rj2mz" w:colFirst="0" w:colLast="0"/>
      <w:bookmarkEnd w:id="92"/>
      <w:r w:rsidRPr="00ED1811">
        <w:rPr>
          <w:rFonts w:ascii="Arial" w:hAnsi="Arial" w:cs="Arial"/>
          <w:sz w:val="24"/>
          <w:szCs w:val="24"/>
        </w:rPr>
        <w:lastRenderedPageBreak/>
        <w:t>O sistema deve liberar os seguintes filtros para geração do relatório: nome do paciente ou CPF.</w:t>
      </w:r>
    </w:p>
    <w:p w:rsidR="001303AB" w:rsidRPr="00ED1811" w:rsidRDefault="001303AB" w:rsidP="007C16B6">
      <w:pPr>
        <w:pStyle w:val="PargrafodaLista"/>
        <w:numPr>
          <w:ilvl w:val="1"/>
          <w:numId w:val="13"/>
        </w:numPr>
        <w:spacing w:line="360" w:lineRule="auto"/>
        <w:ind w:left="1418" w:hanging="1058"/>
        <w:rPr>
          <w:rFonts w:ascii="Arial" w:hAnsi="Arial" w:cs="Arial"/>
          <w:sz w:val="24"/>
          <w:szCs w:val="24"/>
        </w:rPr>
      </w:pPr>
      <w:r w:rsidRPr="00ED1811">
        <w:rPr>
          <w:rFonts w:ascii="Arial" w:hAnsi="Arial" w:cs="Arial"/>
          <w:sz w:val="24"/>
          <w:szCs w:val="24"/>
        </w:rPr>
        <w:t>O sistema deve apresentar no relatório os seguintes dados: nome do paciente, os pagamentos realizados por estes pelos serviços, dentistas que fizeram o serviço.</w:t>
      </w:r>
    </w:p>
    <w:p w:rsidR="001303AB" w:rsidRPr="00ED1811" w:rsidRDefault="001303AB" w:rsidP="007C16B6">
      <w:pPr>
        <w:pStyle w:val="PargrafodaLista"/>
        <w:numPr>
          <w:ilvl w:val="1"/>
          <w:numId w:val="13"/>
        </w:numPr>
        <w:spacing w:line="360" w:lineRule="auto"/>
        <w:ind w:left="1418" w:hanging="1058"/>
        <w:rPr>
          <w:rFonts w:ascii="Arial" w:hAnsi="Arial" w:cs="Arial"/>
          <w:sz w:val="24"/>
          <w:szCs w:val="24"/>
        </w:rPr>
      </w:pPr>
      <w:r w:rsidRPr="00ED1811">
        <w:rPr>
          <w:rFonts w:ascii="Arial" w:hAnsi="Arial" w:cs="Arial"/>
          <w:sz w:val="24"/>
          <w:szCs w:val="24"/>
        </w:rPr>
        <w:t>O sistema deve liberar o seguinte filtro para caso o usuário queira um relatório geral de todos os pagamentos: período que deseja gerar o relatório (mensal).</w:t>
      </w:r>
    </w:p>
    <w:p w:rsidR="001303AB" w:rsidRPr="00ED1811" w:rsidRDefault="001303AB" w:rsidP="007C16B6">
      <w:pPr>
        <w:pStyle w:val="PargrafodaLista"/>
        <w:numPr>
          <w:ilvl w:val="1"/>
          <w:numId w:val="13"/>
        </w:numPr>
        <w:spacing w:line="360" w:lineRule="auto"/>
        <w:ind w:left="1418" w:hanging="1058"/>
        <w:rPr>
          <w:rFonts w:ascii="Arial" w:hAnsi="Arial" w:cs="Arial"/>
          <w:sz w:val="24"/>
          <w:szCs w:val="24"/>
        </w:rPr>
      </w:pPr>
      <w:r w:rsidRPr="00ED1811">
        <w:rPr>
          <w:rFonts w:ascii="Arial" w:hAnsi="Arial" w:cs="Arial"/>
          <w:sz w:val="24"/>
          <w:szCs w:val="24"/>
        </w:rPr>
        <w:t xml:space="preserve">O sistema deve apresentar no relatório todos os pagamentos recebidos de acordo com o período escolhido pelo usuário. </w:t>
      </w:r>
    </w:p>
    <w:p w:rsidR="00BD545F" w:rsidRDefault="001303AB" w:rsidP="007C16B6">
      <w:pPr>
        <w:pStyle w:val="PargrafodaLista"/>
        <w:numPr>
          <w:ilvl w:val="1"/>
          <w:numId w:val="13"/>
        </w:numPr>
        <w:spacing w:line="360" w:lineRule="auto"/>
        <w:ind w:left="1418" w:hanging="1058"/>
        <w:rPr>
          <w:rFonts w:ascii="Arial" w:hAnsi="Arial" w:cs="Arial"/>
          <w:sz w:val="24"/>
          <w:szCs w:val="24"/>
        </w:rPr>
      </w:pPr>
      <w:r w:rsidRPr="00ED1811">
        <w:rPr>
          <w:rFonts w:ascii="Arial" w:hAnsi="Arial" w:cs="Arial"/>
          <w:sz w:val="24"/>
          <w:szCs w:val="24"/>
        </w:rPr>
        <w:t>O sistema deve permitir</w:t>
      </w:r>
      <w:r w:rsidRPr="00ED1811">
        <w:rPr>
          <w:rFonts w:ascii="Arial" w:hAnsi="Arial" w:cs="Arial"/>
        </w:rPr>
        <w:t xml:space="preserve"> </w:t>
      </w:r>
      <w:r w:rsidRPr="00ED1811">
        <w:rPr>
          <w:rFonts w:ascii="Arial" w:hAnsi="Arial" w:cs="Arial"/>
          <w:sz w:val="24"/>
          <w:szCs w:val="24"/>
        </w:rPr>
        <w:t>a geração do relatório em PDF.</w:t>
      </w:r>
    </w:p>
    <w:p w:rsidR="00BD545F" w:rsidRDefault="00BD545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5459EF" w:rsidRDefault="005459EF" w:rsidP="005459EF">
      <w:pPr>
        <w:pStyle w:val="Ttulo1"/>
        <w:numPr>
          <w:ilvl w:val="0"/>
          <w:numId w:val="17"/>
        </w:numPr>
        <w:spacing w:line="360" w:lineRule="auto"/>
        <w:rPr>
          <w:rFonts w:cs="Arial"/>
        </w:rPr>
      </w:pPr>
      <w:bookmarkStart w:id="93" w:name="_Toc485376595"/>
      <w:bookmarkStart w:id="94" w:name="_Toc156754344"/>
      <w:bookmarkStart w:id="95" w:name="_Toc485844549"/>
      <w:bookmarkStart w:id="96" w:name="_Toc485376596"/>
      <w:bookmarkStart w:id="97" w:name="_Toc156754345"/>
      <w:r>
        <w:rPr>
          <w:rFonts w:cs="Arial"/>
        </w:rPr>
        <w:lastRenderedPageBreak/>
        <w:t>Especificação dos Requisitos</w:t>
      </w:r>
      <w:bookmarkEnd w:id="93"/>
      <w:bookmarkEnd w:id="94"/>
      <w:bookmarkEnd w:id="95"/>
    </w:p>
    <w:p w:rsidR="005459EF" w:rsidRDefault="005459EF" w:rsidP="005459EF">
      <w:pPr>
        <w:pStyle w:val="Normal1"/>
        <w:spacing w:line="360" w:lineRule="auto"/>
        <w:ind w:firstLine="851"/>
      </w:pPr>
      <w:r>
        <w:t>Este documento apresenta as especificações dos requisitos do sistema de controle odontológico SCO. A atividade de análise de requisitos foi conduzida aplicando-se técnicas de modelagem de casos de uso. O modelo apresentado foi elaborado usando a UML e a ferramenta ASTAH.</w:t>
      </w:r>
    </w:p>
    <w:p w:rsidR="005459EF" w:rsidRPr="00FF46E1" w:rsidRDefault="005459EF" w:rsidP="00FF46E1">
      <w:pPr>
        <w:pStyle w:val="Ttulo2"/>
        <w:numPr>
          <w:ilvl w:val="1"/>
          <w:numId w:val="17"/>
        </w:numPr>
      </w:pPr>
      <w:bookmarkStart w:id="98" w:name="_Toc485844550"/>
      <w:r w:rsidRPr="00FF46E1">
        <w:t>Modelo de Caso de Uso</w:t>
      </w:r>
      <w:bookmarkEnd w:id="98"/>
    </w:p>
    <w:p w:rsidR="005459EF" w:rsidRPr="00BD545F" w:rsidRDefault="005459EF" w:rsidP="005459EF">
      <w:pPr>
        <w:pStyle w:val="Normal1"/>
        <w:spacing w:line="360" w:lineRule="auto"/>
        <w:ind w:firstLine="851"/>
      </w:pPr>
      <w:r>
        <w:t xml:space="preserve">Foi </w:t>
      </w:r>
      <w:proofErr w:type="gramStart"/>
      <w:r>
        <w:t>utilizado</w:t>
      </w:r>
      <w:proofErr w:type="gramEnd"/>
      <w:r>
        <w:t xml:space="preserve"> a modelagem de caso de uso para apresentar as especificações dos requisitos.</w:t>
      </w:r>
    </w:p>
    <w:p w:rsidR="005459EF" w:rsidRDefault="005459EF" w:rsidP="00FF46E1">
      <w:pPr>
        <w:pStyle w:val="Ttulo3"/>
        <w:numPr>
          <w:ilvl w:val="2"/>
          <w:numId w:val="17"/>
        </w:numPr>
      </w:pPr>
      <w:bookmarkStart w:id="99" w:name="_Toc485844551"/>
      <w:r w:rsidRPr="00210FFB">
        <w:t xml:space="preserve">Efetuar </w:t>
      </w:r>
      <w:proofErr w:type="spellStart"/>
      <w:r w:rsidRPr="00210FFB">
        <w:t>Login</w:t>
      </w:r>
      <w:bookmarkEnd w:id="99"/>
      <w:proofErr w:type="spellEnd"/>
    </w:p>
    <w:p w:rsidR="005459EF" w:rsidRDefault="005459EF" w:rsidP="005459EF">
      <w:pPr>
        <w:pStyle w:val="Normal1"/>
        <w:spacing w:line="360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760085" cy="4170680"/>
            <wp:effectExtent l="19050" t="0" r="0" b="0"/>
            <wp:docPr id="1" name="Imagem 0" descr="efetuar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fetuar login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9EF" w:rsidRDefault="005459EF" w:rsidP="005459EF">
      <w:pPr>
        <w:pStyle w:val="Normal1"/>
        <w:spacing w:line="360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714286" cy="5761905"/>
            <wp:effectExtent l="19050" t="0" r="714" b="0"/>
            <wp:docPr id="2" name="Imagem 1" descr="efetuar login desc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fetuar login descr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5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9EF" w:rsidRDefault="005459EF" w:rsidP="005459EF">
      <w:pPr>
        <w:pStyle w:val="Normal1"/>
        <w:spacing w:line="360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714286" cy="5590477"/>
            <wp:effectExtent l="19050" t="0" r="714" b="0"/>
            <wp:docPr id="3" name="Imagem 2" descr="validar usuário descr (efetuar login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lidar usuário descr (efetuar login)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559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9EF" w:rsidRDefault="005459EF" w:rsidP="005459EF">
      <w:pPr>
        <w:pStyle w:val="Normal1"/>
        <w:spacing w:line="360" w:lineRule="auto"/>
        <w:rPr>
          <w:b/>
          <w:sz w:val="28"/>
          <w:szCs w:val="28"/>
        </w:rPr>
      </w:pPr>
    </w:p>
    <w:p w:rsidR="005459EF" w:rsidRDefault="005459EF" w:rsidP="005459EF">
      <w:pPr>
        <w:pStyle w:val="Normal1"/>
        <w:spacing w:line="360" w:lineRule="auto"/>
        <w:rPr>
          <w:b/>
          <w:sz w:val="28"/>
          <w:szCs w:val="28"/>
        </w:rPr>
      </w:pPr>
    </w:p>
    <w:p w:rsidR="005459EF" w:rsidRDefault="005459EF" w:rsidP="005459EF">
      <w:pPr>
        <w:pStyle w:val="Normal1"/>
        <w:spacing w:line="360" w:lineRule="auto"/>
        <w:rPr>
          <w:b/>
          <w:sz w:val="28"/>
          <w:szCs w:val="28"/>
        </w:rPr>
      </w:pPr>
    </w:p>
    <w:p w:rsidR="005459EF" w:rsidRDefault="005459EF" w:rsidP="005459EF">
      <w:pPr>
        <w:pStyle w:val="Normal1"/>
        <w:spacing w:line="360" w:lineRule="auto"/>
        <w:rPr>
          <w:b/>
          <w:sz w:val="28"/>
          <w:szCs w:val="28"/>
        </w:rPr>
      </w:pPr>
    </w:p>
    <w:p w:rsidR="005459EF" w:rsidRDefault="005459EF" w:rsidP="005459EF">
      <w:pPr>
        <w:pStyle w:val="Normal1"/>
        <w:spacing w:line="360" w:lineRule="auto"/>
        <w:rPr>
          <w:b/>
          <w:sz w:val="28"/>
          <w:szCs w:val="28"/>
        </w:rPr>
      </w:pPr>
    </w:p>
    <w:p w:rsidR="005459EF" w:rsidRDefault="005459EF" w:rsidP="005459EF">
      <w:pPr>
        <w:pStyle w:val="Normal1"/>
        <w:spacing w:line="360" w:lineRule="auto"/>
        <w:rPr>
          <w:b/>
          <w:sz w:val="28"/>
          <w:szCs w:val="28"/>
        </w:rPr>
      </w:pPr>
    </w:p>
    <w:p w:rsidR="005459EF" w:rsidRDefault="005459EF" w:rsidP="005459EF">
      <w:pPr>
        <w:pStyle w:val="Normal1"/>
        <w:spacing w:line="360" w:lineRule="auto"/>
        <w:rPr>
          <w:b/>
          <w:sz w:val="28"/>
          <w:szCs w:val="28"/>
        </w:rPr>
      </w:pPr>
    </w:p>
    <w:p w:rsidR="005459EF" w:rsidRDefault="005459EF" w:rsidP="00FF46E1">
      <w:pPr>
        <w:pStyle w:val="Ttulo3"/>
        <w:numPr>
          <w:ilvl w:val="2"/>
          <w:numId w:val="17"/>
        </w:numPr>
      </w:pPr>
      <w:bookmarkStart w:id="100" w:name="_Toc485844552"/>
      <w:r>
        <w:lastRenderedPageBreak/>
        <w:t>Cadastrar Usuário</w:t>
      </w:r>
      <w:bookmarkEnd w:id="100"/>
    </w:p>
    <w:p w:rsidR="005459EF" w:rsidRDefault="005459EF" w:rsidP="005459EF">
      <w:pPr>
        <w:pStyle w:val="Normal1"/>
        <w:spacing w:line="360" w:lineRule="auto"/>
        <w:ind w:left="142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760085" cy="4673600"/>
            <wp:effectExtent l="19050" t="0" r="0" b="0"/>
            <wp:docPr id="4" name="Imagem 3" descr="cadastrar usuá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astrar usuário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9EF" w:rsidRDefault="005459EF" w:rsidP="005459EF">
      <w:pPr>
        <w:pStyle w:val="Normal1"/>
        <w:spacing w:line="360" w:lineRule="auto"/>
        <w:ind w:left="142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714286" cy="8771429"/>
            <wp:effectExtent l="19050" t="0" r="714" b="0"/>
            <wp:docPr id="5" name="Imagem 4" descr="cadastrar usuário desc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astrar usuário descr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8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9EF" w:rsidRDefault="005459EF" w:rsidP="005459EF">
      <w:pPr>
        <w:pStyle w:val="Normal1"/>
        <w:spacing w:line="360" w:lineRule="auto"/>
        <w:ind w:left="142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714286" cy="5590477"/>
            <wp:effectExtent l="19050" t="0" r="714" b="0"/>
            <wp:docPr id="6" name="Imagem 5" descr="valida CPF desc (cadastrar usuario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lida CPF desc (cadastrar usuario)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559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9EF" w:rsidRPr="00987084" w:rsidRDefault="005459EF" w:rsidP="005459EF">
      <w:pPr>
        <w:rPr>
          <w:rFonts w:ascii="Arial" w:eastAsia="Arial" w:hAnsi="Arial" w:cs="Arial"/>
          <w:b/>
          <w:color w:val="000000"/>
          <w:sz w:val="28"/>
          <w:szCs w:val="28"/>
          <w:lang w:eastAsia="pt-BR"/>
        </w:rPr>
      </w:pPr>
      <w:r>
        <w:rPr>
          <w:b/>
          <w:sz w:val="28"/>
          <w:szCs w:val="28"/>
        </w:rPr>
        <w:br w:type="page"/>
      </w:r>
    </w:p>
    <w:p w:rsidR="005459EF" w:rsidRDefault="005459EF" w:rsidP="00FF46E1">
      <w:pPr>
        <w:pStyle w:val="Ttulo3"/>
        <w:numPr>
          <w:ilvl w:val="2"/>
          <w:numId w:val="17"/>
        </w:numPr>
      </w:pPr>
      <w:bookmarkStart w:id="101" w:name="_Toc485844553"/>
      <w:r>
        <w:lastRenderedPageBreak/>
        <w:t>Manter Consultório</w:t>
      </w:r>
      <w:bookmarkEnd w:id="101"/>
    </w:p>
    <w:p w:rsidR="005459EF" w:rsidRDefault="005459EF" w:rsidP="005459EF">
      <w:pPr>
        <w:pStyle w:val="Normal1"/>
        <w:spacing w:line="360" w:lineRule="auto"/>
        <w:ind w:left="142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760085" cy="3811270"/>
            <wp:effectExtent l="19050" t="0" r="0" b="0"/>
            <wp:docPr id="7" name="Imagem 6" descr="Manter Consultó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ter Consultório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9EF" w:rsidRDefault="005459EF" w:rsidP="005459EF">
      <w:pPr>
        <w:pStyle w:val="Normal1"/>
        <w:spacing w:line="360" w:lineRule="auto"/>
        <w:ind w:left="142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714286" cy="5761905"/>
            <wp:effectExtent l="19050" t="0" r="714" b="0"/>
            <wp:docPr id="8" name="Imagem 7" descr="Manter Consultório (descr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ter Consultório (descr)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5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9EF" w:rsidRDefault="005459EF" w:rsidP="00FF46E1">
      <w:pPr>
        <w:pStyle w:val="Ttulo3"/>
        <w:numPr>
          <w:ilvl w:val="2"/>
          <w:numId w:val="17"/>
        </w:numPr>
      </w:pPr>
      <w:bookmarkStart w:id="102" w:name="_Toc485844554"/>
      <w:r>
        <w:t>Cadastrar Serviços</w:t>
      </w:r>
      <w:bookmarkEnd w:id="102"/>
    </w:p>
    <w:p w:rsidR="005459EF" w:rsidRDefault="005459EF" w:rsidP="005459EF">
      <w:pPr>
        <w:pStyle w:val="Normal1"/>
        <w:spacing w:line="360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760085" cy="2438400"/>
            <wp:effectExtent l="19050" t="0" r="0" b="0"/>
            <wp:docPr id="9" name="Imagem 8" descr="Cadastrar Serviç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astrar Serviços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9EF" w:rsidRDefault="005459EF" w:rsidP="005459EF">
      <w:pPr>
        <w:pStyle w:val="Normal1"/>
        <w:spacing w:line="360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714286" cy="6523810"/>
            <wp:effectExtent l="19050" t="0" r="714" b="0"/>
            <wp:docPr id="10" name="Imagem 9" descr="Cadastrar Serviços (descr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astrar Serviços (descr)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6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9EF" w:rsidRDefault="005459EF" w:rsidP="005459EF">
      <w:pPr>
        <w:pStyle w:val="Normal1"/>
        <w:spacing w:line="360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714286" cy="5914286"/>
            <wp:effectExtent l="19050" t="0" r="714" b="0"/>
            <wp:docPr id="11" name="Imagem 10" descr="Consultar Serviços (cadastrar serviços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ultar Serviços (cadastrar serviços)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5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9EF" w:rsidRPr="00987084" w:rsidRDefault="005459EF" w:rsidP="005459EF">
      <w:pPr>
        <w:rPr>
          <w:rFonts w:ascii="Arial" w:eastAsia="Arial" w:hAnsi="Arial" w:cs="Arial"/>
          <w:b/>
          <w:color w:val="000000"/>
          <w:sz w:val="28"/>
          <w:szCs w:val="28"/>
          <w:lang w:eastAsia="pt-BR"/>
        </w:rPr>
      </w:pPr>
      <w:r>
        <w:rPr>
          <w:b/>
          <w:sz w:val="28"/>
          <w:szCs w:val="28"/>
        </w:rPr>
        <w:br w:type="page"/>
      </w:r>
    </w:p>
    <w:p w:rsidR="005459EF" w:rsidRDefault="005459EF" w:rsidP="00FF46E1">
      <w:pPr>
        <w:pStyle w:val="Ttulo3"/>
        <w:numPr>
          <w:ilvl w:val="2"/>
          <w:numId w:val="17"/>
        </w:numPr>
      </w:pPr>
      <w:bookmarkStart w:id="103" w:name="_Toc485844555"/>
      <w:r>
        <w:lastRenderedPageBreak/>
        <w:t>Cadastrar Pacientes</w:t>
      </w:r>
      <w:bookmarkEnd w:id="103"/>
    </w:p>
    <w:p w:rsidR="005459EF" w:rsidRPr="00987084" w:rsidRDefault="005459EF" w:rsidP="005459EF">
      <w:pPr>
        <w:pStyle w:val="Normal1"/>
        <w:spacing w:line="360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765062" cy="4119626"/>
            <wp:effectExtent l="19050" t="0" r="7088" b="0"/>
            <wp:docPr id="12" name="Imagem 11" descr="Cadastrar Pacie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astrar Paciente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841" cy="412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9EF" w:rsidRDefault="005459EF" w:rsidP="005459EF">
      <w:pPr>
        <w:pStyle w:val="Normal1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714286" cy="6542858"/>
            <wp:effectExtent l="19050" t="0" r="714" b="0"/>
            <wp:docPr id="13" name="Imagem 12" descr="Cadastrar Paciente (desc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astrar Paciente (desc)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654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9EF" w:rsidRDefault="005459EF" w:rsidP="005459EF">
      <w:pPr>
        <w:pStyle w:val="Normal1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714286" cy="5590477"/>
            <wp:effectExtent l="19050" t="0" r="714" b="0"/>
            <wp:docPr id="14" name="Imagem 13" descr="Consultar Paciente (cadastrar paciente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ultar Paciente (cadastrar paciente)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559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9EF" w:rsidRDefault="005459EF" w:rsidP="005459EF">
      <w:pPr>
        <w:pStyle w:val="Normal1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714286" cy="5742858"/>
            <wp:effectExtent l="19050" t="0" r="714" b="0"/>
            <wp:docPr id="15" name="Imagem 14" descr="validar CPF (cadastrar paciente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lidar CPF (cadastrar paciente)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574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9EF" w:rsidRPr="0093703C" w:rsidRDefault="005459EF" w:rsidP="005459EF">
      <w:pPr>
        <w:rPr>
          <w:rFonts w:ascii="Arial" w:eastAsia="Arial" w:hAnsi="Arial" w:cs="Arial"/>
          <w:b/>
          <w:color w:val="000000"/>
          <w:sz w:val="28"/>
          <w:szCs w:val="28"/>
          <w:lang w:eastAsia="pt-BR"/>
        </w:rPr>
      </w:pPr>
      <w:r>
        <w:rPr>
          <w:b/>
          <w:sz w:val="28"/>
          <w:szCs w:val="28"/>
        </w:rPr>
        <w:br w:type="page"/>
      </w:r>
    </w:p>
    <w:p w:rsidR="005459EF" w:rsidRDefault="005459EF" w:rsidP="00FF46E1">
      <w:pPr>
        <w:pStyle w:val="Ttulo3"/>
        <w:numPr>
          <w:ilvl w:val="2"/>
          <w:numId w:val="17"/>
        </w:numPr>
      </w:pPr>
      <w:bookmarkStart w:id="104" w:name="_Toc485844556"/>
      <w:r>
        <w:lastRenderedPageBreak/>
        <w:t>Realizar Agendamento</w:t>
      </w:r>
      <w:bookmarkEnd w:id="104"/>
    </w:p>
    <w:p w:rsidR="005459EF" w:rsidRDefault="005459EF" w:rsidP="005459EF">
      <w:pPr>
        <w:pStyle w:val="Normal1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760085" cy="4453890"/>
            <wp:effectExtent l="19050" t="0" r="0" b="0"/>
            <wp:docPr id="16" name="Imagem 15" descr="Realizar Agend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alizar Agendamento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9EF" w:rsidRDefault="005459EF" w:rsidP="005459EF">
      <w:pPr>
        <w:pStyle w:val="Normal1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019040" cy="8891905"/>
            <wp:effectExtent l="19050" t="0" r="0" b="0"/>
            <wp:docPr id="17" name="Imagem 16" descr="Realizar Agendamento (desc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alizar Agendamento (descr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889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9EF" w:rsidRDefault="005459EF" w:rsidP="005459EF">
      <w:pPr>
        <w:pStyle w:val="Normal1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714286" cy="7209524"/>
            <wp:effectExtent l="19050" t="0" r="714" b="0"/>
            <wp:docPr id="18" name="Imagem 17" descr="Serviços de Orçamento (realizar agend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rviços de Orçamento (realizar agendamento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7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9EF" w:rsidRDefault="005459EF" w:rsidP="005459EF">
      <w:pPr>
        <w:pStyle w:val="Normal1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714286" cy="5685715"/>
            <wp:effectExtent l="19050" t="0" r="714" b="0"/>
            <wp:docPr id="19" name="Imagem 18" descr="Cadastrar Paciente (realizar agenda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astrar Paciente (realizar agendament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56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9EF" w:rsidRDefault="005459EF" w:rsidP="005459EF">
      <w:pPr>
        <w:pStyle w:val="Normal1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714286" cy="5438096"/>
            <wp:effectExtent l="19050" t="0" r="714" b="0"/>
            <wp:docPr id="20" name="Imagem 19" descr="Consultar Agendamento (realizar agenda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ultar Agendamento (realizar agendament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543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9EF" w:rsidRDefault="005459EF" w:rsidP="005459EF">
      <w:pPr>
        <w:pStyle w:val="Normal1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714286" cy="6047619"/>
            <wp:effectExtent l="19050" t="0" r="714" b="0"/>
            <wp:docPr id="21" name="Imagem 20" descr="Consultar Serviço (realizar agendam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ultar Serviço (realizar agendamet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6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9EF" w:rsidRDefault="005459EF" w:rsidP="005459EF">
      <w:pPr>
        <w:pStyle w:val="Normal1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714286" cy="5438096"/>
            <wp:effectExtent l="19050" t="0" r="714" b="0"/>
            <wp:docPr id="22" name="Imagem 21" descr="Consultar Paciente  (realizar agenda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ultar Paciente  (realizar agendament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543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9EF" w:rsidRPr="0093703C" w:rsidRDefault="005459EF" w:rsidP="005459EF">
      <w:pPr>
        <w:rPr>
          <w:rFonts w:ascii="Arial" w:eastAsia="Arial" w:hAnsi="Arial" w:cs="Arial"/>
          <w:b/>
          <w:color w:val="000000"/>
          <w:sz w:val="28"/>
          <w:szCs w:val="28"/>
          <w:lang w:eastAsia="pt-BR"/>
        </w:rPr>
      </w:pPr>
      <w:r>
        <w:rPr>
          <w:b/>
          <w:sz w:val="28"/>
          <w:szCs w:val="28"/>
        </w:rPr>
        <w:br w:type="page"/>
      </w:r>
    </w:p>
    <w:p w:rsidR="005459EF" w:rsidRDefault="005459EF" w:rsidP="00FF46E1">
      <w:pPr>
        <w:pStyle w:val="Ttulo3"/>
        <w:numPr>
          <w:ilvl w:val="2"/>
          <w:numId w:val="17"/>
        </w:numPr>
      </w:pPr>
      <w:bookmarkStart w:id="105" w:name="_Toc485844557"/>
      <w:r>
        <w:lastRenderedPageBreak/>
        <w:t>Orçamento</w:t>
      </w:r>
      <w:bookmarkEnd w:id="105"/>
    </w:p>
    <w:p w:rsidR="005459EF" w:rsidRDefault="005459EF" w:rsidP="005459EF">
      <w:pPr>
        <w:pStyle w:val="Normal1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760085" cy="4359275"/>
            <wp:effectExtent l="19050" t="0" r="0" b="0"/>
            <wp:docPr id="23" name="Imagem 22" descr="Orç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rçamento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9EF" w:rsidRDefault="005459EF" w:rsidP="005459EF">
      <w:pPr>
        <w:pStyle w:val="Normal1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681980" cy="8891905"/>
            <wp:effectExtent l="19050" t="0" r="0" b="0"/>
            <wp:docPr id="24" name="Imagem 23" descr="Realizar Orçamento (desc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alizar Orçamento (descr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980" cy="889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9EF" w:rsidRDefault="005459EF" w:rsidP="005459EF">
      <w:pPr>
        <w:pStyle w:val="Normal1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714286" cy="5438096"/>
            <wp:effectExtent l="19050" t="0" r="714" b="0"/>
            <wp:docPr id="25" name="Imagem 24" descr="Selecionar Serviços (orç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lecionar Serviços (orçamento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543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9EF" w:rsidRDefault="005459EF" w:rsidP="005459EF">
      <w:pPr>
        <w:pStyle w:val="Normal1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714286" cy="5438096"/>
            <wp:effectExtent l="19050" t="0" r="714" b="0"/>
            <wp:docPr id="26" name="Imagem 25" descr="Consultar Pacientes (orç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ultar Pacientes (orçamento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543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9EF" w:rsidRPr="002817AA" w:rsidRDefault="005459EF" w:rsidP="005459EF">
      <w:pPr>
        <w:rPr>
          <w:rFonts w:ascii="Arial" w:eastAsia="Arial" w:hAnsi="Arial" w:cs="Arial"/>
          <w:b/>
          <w:color w:val="000000"/>
          <w:sz w:val="28"/>
          <w:szCs w:val="28"/>
          <w:lang w:eastAsia="pt-BR"/>
        </w:rPr>
      </w:pPr>
      <w:r>
        <w:rPr>
          <w:b/>
          <w:sz w:val="28"/>
          <w:szCs w:val="28"/>
        </w:rPr>
        <w:br w:type="page"/>
      </w:r>
    </w:p>
    <w:p w:rsidR="005459EF" w:rsidRDefault="005459EF" w:rsidP="00FF46E1">
      <w:pPr>
        <w:pStyle w:val="Ttulo3"/>
        <w:numPr>
          <w:ilvl w:val="2"/>
          <w:numId w:val="17"/>
        </w:numPr>
      </w:pPr>
      <w:bookmarkStart w:id="106" w:name="_Toc485844558"/>
      <w:r>
        <w:lastRenderedPageBreak/>
        <w:t>Gerenciar Prontuário</w:t>
      </w:r>
      <w:bookmarkEnd w:id="106"/>
    </w:p>
    <w:p w:rsidR="005459EF" w:rsidRDefault="005459EF" w:rsidP="005459EF">
      <w:pPr>
        <w:pStyle w:val="Normal1"/>
        <w:ind w:left="142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714286" cy="7552381"/>
            <wp:effectExtent l="19050" t="0" r="714" b="0"/>
            <wp:docPr id="27" name="Imagem 26" descr="Gerenciar Prontuário (desc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renciar Prontuário (descr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7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9EF" w:rsidRDefault="005459EF" w:rsidP="005459EF">
      <w:pPr>
        <w:pStyle w:val="Normal1"/>
        <w:ind w:left="142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714286" cy="5857143"/>
            <wp:effectExtent l="19050" t="0" r="714" b="0"/>
            <wp:docPr id="28" name="Imagem 27" descr="Consultar Paciente (prontu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ultar Paciente (prontuario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5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9EF" w:rsidRDefault="005459EF" w:rsidP="005459EF">
      <w:pPr>
        <w:pStyle w:val="Normal1"/>
        <w:ind w:left="142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714286" cy="5704762"/>
            <wp:effectExtent l="19050" t="0" r="714" b="0"/>
            <wp:docPr id="29" name="Imagem 28" descr="Buscar orçamento (prontu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scar orçamento (prontuario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5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9EF" w:rsidRPr="00210FFB" w:rsidRDefault="005459EF" w:rsidP="005459EF">
      <w:pPr>
        <w:pStyle w:val="Normal1"/>
        <w:ind w:left="142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714286" cy="5438096"/>
            <wp:effectExtent l="19050" t="0" r="714" b="0"/>
            <wp:docPr id="30" name="Imagem 29" descr="Consultar Serviços (prontu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ultar Serviços (prontuario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543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9EF" w:rsidRDefault="005459EF" w:rsidP="005459E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BD545F" w:rsidRPr="005459EF" w:rsidRDefault="001D5AB3" w:rsidP="00FF46E1">
      <w:pPr>
        <w:pStyle w:val="Ttulo3"/>
        <w:numPr>
          <w:ilvl w:val="2"/>
          <w:numId w:val="17"/>
        </w:numPr>
      </w:pPr>
      <w:bookmarkStart w:id="107" w:name="_Toc485844559"/>
      <w:r w:rsidRPr="005459EF">
        <w:lastRenderedPageBreak/>
        <w:t>Controle de Pagamento</w:t>
      </w:r>
      <w:bookmarkEnd w:id="96"/>
      <w:bookmarkEnd w:id="97"/>
      <w:bookmarkEnd w:id="107"/>
    </w:p>
    <w:p w:rsidR="001D5AB3" w:rsidRDefault="001D5AB3" w:rsidP="001D5AB3">
      <w:pPr>
        <w:spacing w:line="360" w:lineRule="auto"/>
      </w:pPr>
      <w:r>
        <w:rPr>
          <w:noProof/>
          <w:lang w:eastAsia="pt-BR"/>
        </w:rPr>
        <w:drawing>
          <wp:inline distT="0" distB="0" distL="0" distR="0">
            <wp:extent cx="5760085" cy="4359275"/>
            <wp:effectExtent l="19050" t="0" r="0" b="0"/>
            <wp:docPr id="31" name="Imagem 30" descr="Consultar Pag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ultar Pagamento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AB3" w:rsidRDefault="001D5AB3" w:rsidP="001D5AB3">
      <w:pPr>
        <w:spacing w:line="360" w:lineRule="auto"/>
      </w:pPr>
      <w:r>
        <w:rPr>
          <w:noProof/>
          <w:lang w:eastAsia="pt-BR"/>
        </w:rPr>
        <w:lastRenderedPageBreak/>
        <w:drawing>
          <wp:inline distT="0" distB="0" distL="0" distR="0">
            <wp:extent cx="5714286" cy="5704762"/>
            <wp:effectExtent l="19050" t="0" r="714" b="0"/>
            <wp:docPr id="34" name="Imagem 33" descr="Controle de Pagamento (desc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role de Pagamento (descr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5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AB3" w:rsidRDefault="001D5AB3" w:rsidP="001D5AB3">
      <w:pPr>
        <w:spacing w:line="360" w:lineRule="auto"/>
      </w:pPr>
      <w:r>
        <w:rPr>
          <w:noProof/>
          <w:lang w:eastAsia="pt-BR"/>
        </w:rPr>
        <w:lastRenderedPageBreak/>
        <w:drawing>
          <wp:inline distT="0" distB="0" distL="0" distR="0">
            <wp:extent cx="5714286" cy="7019048"/>
            <wp:effectExtent l="19050" t="0" r="714" b="0"/>
            <wp:docPr id="32" name="Imagem 31" descr="Consultar Pacientes (Controle Pag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ultar Pacientes (Controle Pagamento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7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AB3" w:rsidRDefault="001D5AB3" w:rsidP="001D5AB3">
      <w:pPr>
        <w:spacing w:line="360" w:lineRule="auto"/>
      </w:pPr>
      <w:r>
        <w:rPr>
          <w:noProof/>
          <w:lang w:eastAsia="pt-BR"/>
        </w:rPr>
        <w:lastRenderedPageBreak/>
        <w:drawing>
          <wp:inline distT="0" distB="0" distL="0" distR="0">
            <wp:extent cx="5714286" cy="6542858"/>
            <wp:effectExtent l="19050" t="0" r="714" b="0"/>
            <wp:docPr id="33" name="Imagem 32" descr="Dar Baixa (controle pag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r Baixa (controle pagamento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654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1CC" w:rsidRDefault="00E451CC">
      <w:r>
        <w:br w:type="page"/>
      </w:r>
    </w:p>
    <w:p w:rsidR="00E451CC" w:rsidRPr="00FF46E1" w:rsidRDefault="00E451CC" w:rsidP="00FF46E1">
      <w:pPr>
        <w:pStyle w:val="Ttulo3"/>
        <w:numPr>
          <w:ilvl w:val="2"/>
          <w:numId w:val="17"/>
        </w:numPr>
      </w:pPr>
      <w:bookmarkStart w:id="108" w:name="_Toc485376597"/>
      <w:bookmarkStart w:id="109" w:name="_Toc156754346"/>
      <w:bookmarkStart w:id="110" w:name="_Toc485844560"/>
      <w:r w:rsidRPr="00FF46E1">
        <w:lastRenderedPageBreak/>
        <w:t>Emitir Relatório da Agenda</w:t>
      </w:r>
      <w:bookmarkEnd w:id="108"/>
      <w:bookmarkEnd w:id="109"/>
      <w:bookmarkEnd w:id="110"/>
    </w:p>
    <w:p w:rsidR="00E451CC" w:rsidRDefault="00E451CC" w:rsidP="00E451CC">
      <w:r>
        <w:rPr>
          <w:noProof/>
          <w:lang w:eastAsia="pt-BR"/>
        </w:rPr>
        <w:drawing>
          <wp:inline distT="0" distB="0" distL="0" distR="0">
            <wp:extent cx="5760085" cy="4087495"/>
            <wp:effectExtent l="19050" t="0" r="0" b="0"/>
            <wp:docPr id="35" name="Imagem 34" descr="Emitir relatorio da agen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itir relatorio da agenda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1CC" w:rsidRDefault="00E451CC" w:rsidP="00E451CC">
      <w:r>
        <w:rPr>
          <w:noProof/>
          <w:lang w:eastAsia="pt-BR"/>
        </w:rPr>
        <w:lastRenderedPageBreak/>
        <w:drawing>
          <wp:inline distT="0" distB="0" distL="0" distR="0">
            <wp:extent cx="5714286" cy="6542858"/>
            <wp:effectExtent l="19050" t="0" r="714" b="0"/>
            <wp:docPr id="36" name="Imagem 35" descr="Emitir relatorio da Agenda (desc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itir relatorio da Agenda (descr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654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1CC" w:rsidRDefault="00E451CC" w:rsidP="00E451CC">
      <w:r>
        <w:rPr>
          <w:noProof/>
          <w:lang w:eastAsia="pt-BR"/>
        </w:rPr>
        <w:lastRenderedPageBreak/>
        <w:drawing>
          <wp:inline distT="0" distB="0" distL="0" distR="0">
            <wp:extent cx="5714286" cy="5533334"/>
            <wp:effectExtent l="19050" t="0" r="714" b="0"/>
            <wp:docPr id="37" name="Imagem 36" descr="Consultar Agenda (relatorio agen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ultar Agenda (relatorio agenda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55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1CC" w:rsidRDefault="00E451CC">
      <w:r>
        <w:br w:type="page"/>
      </w:r>
    </w:p>
    <w:p w:rsidR="00E451CC" w:rsidRDefault="00E451CC" w:rsidP="00FF46E1">
      <w:pPr>
        <w:pStyle w:val="Ttulo3"/>
        <w:numPr>
          <w:ilvl w:val="2"/>
          <w:numId w:val="17"/>
        </w:numPr>
      </w:pPr>
      <w:bookmarkStart w:id="111" w:name="_Toc485376598"/>
      <w:bookmarkStart w:id="112" w:name="_Toc156754347"/>
      <w:bookmarkStart w:id="113" w:name="_Toc485844561"/>
      <w:r>
        <w:lastRenderedPageBreak/>
        <w:t>Emitir Relatório de Pagamentos</w:t>
      </w:r>
      <w:bookmarkEnd w:id="111"/>
      <w:bookmarkEnd w:id="112"/>
      <w:bookmarkEnd w:id="113"/>
    </w:p>
    <w:p w:rsidR="00E451CC" w:rsidRDefault="00E451CC" w:rsidP="00E451CC">
      <w:r>
        <w:rPr>
          <w:noProof/>
          <w:lang w:eastAsia="pt-BR"/>
        </w:rPr>
        <w:drawing>
          <wp:inline distT="0" distB="0" distL="0" distR="0">
            <wp:extent cx="5760085" cy="3971290"/>
            <wp:effectExtent l="19050" t="0" r="0" b="0"/>
            <wp:docPr id="38" name="Imagem 37" descr="Emitir relatorio de pag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itir relatorio de pagamento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1CC" w:rsidRDefault="00E451CC" w:rsidP="00E451CC">
      <w:r>
        <w:rPr>
          <w:noProof/>
          <w:lang w:eastAsia="pt-BR"/>
        </w:rPr>
        <w:lastRenderedPageBreak/>
        <w:drawing>
          <wp:inline distT="0" distB="0" distL="0" distR="0">
            <wp:extent cx="5714286" cy="6885715"/>
            <wp:effectExtent l="19050" t="0" r="714" b="0"/>
            <wp:docPr id="39" name="Imagem 38" descr="Emitir Relatório de Pagamentos  (desc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itir Relatório de Pagamentos  (descr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68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1CC" w:rsidRDefault="00E451CC" w:rsidP="00E451CC">
      <w:r>
        <w:rPr>
          <w:noProof/>
          <w:lang w:eastAsia="pt-BR"/>
        </w:rPr>
        <w:lastRenderedPageBreak/>
        <w:drawing>
          <wp:inline distT="0" distB="0" distL="0" distR="0">
            <wp:extent cx="5714286" cy="5704762"/>
            <wp:effectExtent l="19050" t="0" r="714" b="0"/>
            <wp:docPr id="40" name="Imagem 39" descr="Consultar pagamentos (relatorio pagamen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ultar pagamentos (relatorio pagamentos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5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52B" w:rsidRDefault="0027352B">
      <w:r>
        <w:br w:type="page"/>
      </w:r>
    </w:p>
    <w:p w:rsidR="0027352B" w:rsidRDefault="0027352B" w:rsidP="003F33C2">
      <w:pPr>
        <w:pStyle w:val="Ttulo1"/>
        <w:numPr>
          <w:ilvl w:val="1"/>
          <w:numId w:val="17"/>
        </w:numPr>
        <w:spacing w:line="360" w:lineRule="auto"/>
        <w:rPr>
          <w:rFonts w:cs="Arial"/>
        </w:rPr>
      </w:pPr>
      <w:bookmarkStart w:id="114" w:name="_Toc485376599"/>
      <w:bookmarkStart w:id="115" w:name="_Toc156754348"/>
      <w:bookmarkStart w:id="116" w:name="_Toc485844562"/>
      <w:r>
        <w:rPr>
          <w:rFonts w:cs="Arial"/>
        </w:rPr>
        <w:lastRenderedPageBreak/>
        <w:t>Diagrama de Classe</w:t>
      </w:r>
      <w:r w:rsidR="00496DCB">
        <w:rPr>
          <w:rFonts w:cs="Arial"/>
        </w:rPr>
        <w:t>s</w:t>
      </w:r>
      <w:bookmarkEnd w:id="114"/>
      <w:bookmarkEnd w:id="115"/>
      <w:bookmarkEnd w:id="116"/>
    </w:p>
    <w:p w:rsidR="00A177E9" w:rsidRPr="00A177E9" w:rsidRDefault="00A177E9" w:rsidP="00A177E9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Foi realizado o diagrama de classes para visualizar as classes </w:t>
      </w:r>
      <w:proofErr w:type="gramStart"/>
      <w:r>
        <w:rPr>
          <w:rFonts w:ascii="Arial" w:hAnsi="Arial" w:cs="Arial"/>
          <w:sz w:val="24"/>
          <w:szCs w:val="24"/>
        </w:rPr>
        <w:t>do sistemas</w:t>
      </w:r>
      <w:proofErr w:type="gramEnd"/>
      <w:r>
        <w:rPr>
          <w:rFonts w:ascii="Arial" w:hAnsi="Arial" w:cs="Arial"/>
          <w:sz w:val="24"/>
          <w:szCs w:val="24"/>
        </w:rPr>
        <w:t xml:space="preserve"> e seus devidos atributos e métodos.</w:t>
      </w:r>
    </w:p>
    <w:p w:rsidR="00496DCB" w:rsidRDefault="00496DCB" w:rsidP="00496DCB"/>
    <w:p w:rsidR="00496DCB" w:rsidRDefault="00496DCB" w:rsidP="00496DCB">
      <w:r w:rsidRPr="00496DCB">
        <w:rPr>
          <w:noProof/>
          <w:lang w:eastAsia="pt-BR"/>
        </w:rPr>
        <w:drawing>
          <wp:inline distT="0" distB="0" distL="0" distR="0">
            <wp:extent cx="6405604" cy="4166483"/>
            <wp:effectExtent l="19050" t="0" r="0" b="0"/>
            <wp:docPr id="43" name="Imagem 41" descr="Diagrama de Classe -  SCO (imagem) 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Classe -  SCO (imagem) VIEW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5978" cy="417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DCB" w:rsidRDefault="00496DCB" w:rsidP="00496DCB">
      <w:r>
        <w:rPr>
          <w:noProof/>
          <w:lang w:eastAsia="pt-BR"/>
        </w:rPr>
        <w:lastRenderedPageBreak/>
        <w:drawing>
          <wp:inline distT="0" distB="0" distL="0" distR="0">
            <wp:extent cx="6191250" cy="5657850"/>
            <wp:effectExtent l="19050" t="0" r="0" b="0"/>
            <wp:docPr id="44" name="Imagem 43" descr="Diagrama de Classe -  SCO (imagem) CONTROLL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Classe -  SCO (imagem) CONTROLLER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8767" cy="566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DCB" w:rsidRDefault="00496DCB" w:rsidP="00496DCB">
      <w:r>
        <w:rPr>
          <w:noProof/>
          <w:lang w:eastAsia="pt-BR"/>
        </w:rPr>
        <w:lastRenderedPageBreak/>
        <w:drawing>
          <wp:inline distT="0" distB="0" distL="0" distR="0">
            <wp:extent cx="6353175" cy="3419475"/>
            <wp:effectExtent l="19050" t="0" r="9525" b="0"/>
            <wp:docPr id="45" name="Imagem 44" descr="Diagrama de Classe -  SCO (imagem) DA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Classe -  SCO (imagem) DAO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375" cy="341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7E9" w:rsidRDefault="00496DCB" w:rsidP="00A177E9">
      <w:pPr>
        <w:pStyle w:val="Ttulo2"/>
        <w:numPr>
          <w:ilvl w:val="1"/>
          <w:numId w:val="26"/>
        </w:numPr>
        <w:spacing w:line="360" w:lineRule="auto"/>
        <w:ind w:left="284" w:hanging="284"/>
        <w:rPr>
          <w:rFonts w:cs="Arial"/>
          <w:szCs w:val="28"/>
        </w:rPr>
      </w:pPr>
      <w:r>
        <w:br w:type="page"/>
      </w:r>
      <w:bookmarkStart w:id="117" w:name="_Toc485376600"/>
      <w:bookmarkStart w:id="118" w:name="_Toc156754349"/>
      <w:bookmarkStart w:id="119" w:name="_Toc485844563"/>
      <w:commentRangeStart w:id="120"/>
      <w:r w:rsidR="00A177E9">
        <w:rPr>
          <w:rFonts w:cs="Arial"/>
          <w:szCs w:val="28"/>
        </w:rPr>
        <w:lastRenderedPageBreak/>
        <w:t>Diagramas de Sequência</w:t>
      </w:r>
      <w:bookmarkEnd w:id="117"/>
      <w:bookmarkEnd w:id="118"/>
      <w:bookmarkEnd w:id="119"/>
      <w:commentRangeEnd w:id="120"/>
      <w:r w:rsidR="00AC2710">
        <w:rPr>
          <w:rStyle w:val="Refdecomentrio"/>
          <w:rFonts w:asciiTheme="minorHAnsi" w:eastAsiaTheme="minorHAnsi" w:hAnsiTheme="minorHAnsi" w:cstheme="minorBidi"/>
          <w:b w:val="0"/>
          <w:bCs w:val="0"/>
        </w:rPr>
        <w:commentReference w:id="120"/>
      </w:r>
    </w:p>
    <w:p w:rsidR="00A177E9" w:rsidRDefault="00DC2046" w:rsidP="003F33C2">
      <w:pPr>
        <w:pStyle w:val="Ttulo3"/>
        <w:numPr>
          <w:ilvl w:val="2"/>
          <w:numId w:val="26"/>
        </w:numPr>
      </w:pPr>
      <w:bookmarkStart w:id="121" w:name="_Toc485844564"/>
      <w:r>
        <w:t xml:space="preserve">Efetuar </w:t>
      </w:r>
      <w:proofErr w:type="spellStart"/>
      <w:r>
        <w:t>Login</w:t>
      </w:r>
      <w:bookmarkEnd w:id="121"/>
      <w:proofErr w:type="spellEnd"/>
    </w:p>
    <w:p w:rsidR="00DC2046" w:rsidRPr="00DC2046" w:rsidRDefault="00DC2046" w:rsidP="00DC2046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eastAsia="pt-BR"/>
        </w:rPr>
        <w:drawing>
          <wp:inline distT="0" distB="0" distL="0" distR="0">
            <wp:extent cx="6254159" cy="3689497"/>
            <wp:effectExtent l="19050" t="0" r="0" b="0"/>
            <wp:docPr id="41" name="Imagem 40" descr="Login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n.jp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6548" cy="368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7E9" w:rsidRPr="00663C63" w:rsidRDefault="00DC2046" w:rsidP="003F33C2">
      <w:pPr>
        <w:pStyle w:val="Ttulo3"/>
        <w:numPr>
          <w:ilvl w:val="2"/>
          <w:numId w:val="26"/>
        </w:numPr>
      </w:pPr>
      <w:bookmarkStart w:id="122" w:name="_Toc485844565"/>
      <w:r w:rsidRPr="00663C63">
        <w:t>Cadastrar Usuário</w:t>
      </w:r>
      <w:bookmarkEnd w:id="122"/>
    </w:p>
    <w:p w:rsidR="00DC2046" w:rsidRDefault="00DC2046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eastAsia="pt-BR"/>
        </w:rPr>
        <w:drawing>
          <wp:inline distT="0" distB="0" distL="0" distR="0">
            <wp:extent cx="6254159" cy="3870251"/>
            <wp:effectExtent l="19050" t="0" r="0" b="0"/>
            <wp:docPr id="42" name="Imagem 41" descr="CadastrarU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astrarUs.jp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2330" cy="386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3A0" w:rsidRPr="00663C63" w:rsidRDefault="00D873A0" w:rsidP="003F33C2">
      <w:pPr>
        <w:pStyle w:val="Ttulo3"/>
        <w:numPr>
          <w:ilvl w:val="2"/>
          <w:numId w:val="26"/>
        </w:numPr>
      </w:pPr>
      <w:bookmarkStart w:id="123" w:name="_Toc485844566"/>
      <w:r w:rsidRPr="00663C63">
        <w:lastRenderedPageBreak/>
        <w:t>Manter Consultório</w:t>
      </w:r>
      <w:bookmarkEnd w:id="123"/>
    </w:p>
    <w:p w:rsidR="00D873A0" w:rsidRPr="00DC2046" w:rsidRDefault="00413679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eastAsia="pt-BR"/>
        </w:rPr>
        <w:drawing>
          <wp:inline distT="0" distB="0" distL="0" distR="0">
            <wp:extent cx="5962650" cy="3533775"/>
            <wp:effectExtent l="19050" t="0" r="0" b="0"/>
            <wp:docPr id="66" name="Imagem 65" descr="Cons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ult.jp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721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046" w:rsidRPr="00663C63" w:rsidRDefault="00DC2046" w:rsidP="003F33C2">
      <w:pPr>
        <w:pStyle w:val="Ttulo3"/>
        <w:numPr>
          <w:ilvl w:val="2"/>
          <w:numId w:val="26"/>
        </w:numPr>
      </w:pPr>
      <w:bookmarkStart w:id="124" w:name="_Toc485844567"/>
      <w:r w:rsidRPr="00663C63">
        <w:t>Cadastrar/Consultar Serviço</w:t>
      </w:r>
      <w:bookmarkEnd w:id="124"/>
    </w:p>
    <w:p w:rsidR="00413679" w:rsidRDefault="00DC2046" w:rsidP="00413679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eastAsia="pt-BR"/>
        </w:rPr>
        <w:drawing>
          <wp:inline distT="0" distB="0" distL="0" distR="0">
            <wp:extent cx="6115050" cy="3152775"/>
            <wp:effectExtent l="19050" t="0" r="0" b="0"/>
            <wp:docPr id="47" name="Imagem 46" descr="CadastrarS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astrarSer.jp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2474" cy="315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679" w:rsidRPr="00413679" w:rsidRDefault="00413679" w:rsidP="00413679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:rsidR="00D873A0" w:rsidRPr="00663C63" w:rsidRDefault="00D873A0" w:rsidP="003F33C2">
      <w:pPr>
        <w:pStyle w:val="Ttulo3"/>
        <w:numPr>
          <w:ilvl w:val="2"/>
          <w:numId w:val="26"/>
        </w:numPr>
      </w:pPr>
      <w:bookmarkStart w:id="125" w:name="_Toc485844568"/>
      <w:r w:rsidRPr="00663C63">
        <w:lastRenderedPageBreak/>
        <w:t>Cadastrar Paciente</w:t>
      </w:r>
      <w:bookmarkEnd w:id="125"/>
    </w:p>
    <w:p w:rsidR="00D873A0" w:rsidRDefault="00D873A0">
      <w:commentRangeStart w:id="126"/>
      <w:r>
        <w:rPr>
          <w:noProof/>
          <w:lang w:eastAsia="pt-BR"/>
        </w:rPr>
        <w:drawing>
          <wp:inline distT="0" distB="0" distL="0" distR="0">
            <wp:extent cx="6029324" cy="3733800"/>
            <wp:effectExtent l="19050" t="0" r="0" b="0"/>
            <wp:docPr id="48" name="Imagem 47" descr="CadastrarPa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dastrarPac.jp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6667" cy="373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26"/>
      <w:r w:rsidR="009E31EE">
        <w:rPr>
          <w:rStyle w:val="Refdecomentrio"/>
        </w:rPr>
        <w:commentReference w:id="126"/>
      </w:r>
    </w:p>
    <w:p w:rsidR="00D873A0" w:rsidRDefault="00D873A0" w:rsidP="00D873A0">
      <w:pPr>
        <w:spacing w:line="360" w:lineRule="auto"/>
        <w:rPr>
          <w:rFonts w:ascii="Arial" w:hAnsi="Arial" w:cs="Arial"/>
          <w:b/>
          <w:sz w:val="28"/>
          <w:szCs w:val="28"/>
        </w:rPr>
      </w:pPr>
    </w:p>
    <w:p w:rsidR="00D873A0" w:rsidRPr="00663C63" w:rsidRDefault="00D873A0" w:rsidP="003F33C2">
      <w:pPr>
        <w:pStyle w:val="Ttulo3"/>
        <w:numPr>
          <w:ilvl w:val="2"/>
          <w:numId w:val="26"/>
        </w:numPr>
      </w:pPr>
      <w:bookmarkStart w:id="127" w:name="_Toc485844569"/>
      <w:r w:rsidRPr="00663C63">
        <w:t>Consultar Paciente</w:t>
      </w:r>
      <w:bookmarkEnd w:id="127"/>
    </w:p>
    <w:p w:rsidR="00663C63" w:rsidRDefault="00D873A0" w:rsidP="00663C63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eastAsia="pt-BR"/>
        </w:rPr>
        <w:drawing>
          <wp:inline distT="0" distB="0" distL="0" distR="0">
            <wp:extent cx="5934075" cy="3448050"/>
            <wp:effectExtent l="19050" t="0" r="9525" b="0"/>
            <wp:docPr id="49" name="Imagem 48" descr="ConsultarPa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ultarPac.jp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345" cy="34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FCA" w:rsidRPr="00074D00" w:rsidRDefault="00026207" w:rsidP="00074D00">
      <w:pPr>
        <w:pStyle w:val="Ttulo3"/>
        <w:numPr>
          <w:ilvl w:val="2"/>
          <w:numId w:val="26"/>
        </w:numPr>
        <w:rPr>
          <w:rFonts w:cs="Arial"/>
          <w:sz w:val="28"/>
          <w:szCs w:val="28"/>
        </w:rPr>
      </w:pPr>
      <w:bookmarkStart w:id="128" w:name="_Toc485844570"/>
      <w:r w:rsidRPr="00074D00">
        <w:lastRenderedPageBreak/>
        <w:t>Agendament</w:t>
      </w:r>
      <w:r w:rsidR="00565FCA" w:rsidRPr="00074D00">
        <w:t>o</w:t>
      </w:r>
      <w:commentRangeStart w:id="129"/>
      <w:r>
        <w:rPr>
          <w:noProof/>
          <w:lang w:eastAsia="pt-BR"/>
        </w:rPr>
        <w:drawing>
          <wp:inline distT="0" distB="0" distL="0" distR="0">
            <wp:extent cx="5924550" cy="4514817"/>
            <wp:effectExtent l="19050" t="0" r="0" b="0"/>
            <wp:docPr id="50" name="Imagem 49" descr="Agend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enda.jp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939" cy="4512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8"/>
      <w:commentRangeEnd w:id="129"/>
      <w:r w:rsidR="0018050F">
        <w:rPr>
          <w:rStyle w:val="Refdecomentrio"/>
          <w:rFonts w:asciiTheme="minorHAnsi" w:eastAsiaTheme="minorHAnsi" w:hAnsiTheme="minorHAnsi" w:cstheme="minorBidi"/>
          <w:b w:val="0"/>
          <w:bCs w:val="0"/>
        </w:rPr>
        <w:commentReference w:id="129"/>
      </w:r>
    </w:p>
    <w:p w:rsidR="00026207" w:rsidRPr="00565FCA" w:rsidRDefault="00026207" w:rsidP="003F33C2">
      <w:pPr>
        <w:pStyle w:val="Ttulo3"/>
        <w:numPr>
          <w:ilvl w:val="2"/>
          <w:numId w:val="26"/>
        </w:numPr>
      </w:pPr>
      <w:bookmarkStart w:id="130" w:name="_Toc485844571"/>
      <w:r w:rsidRPr="00565FCA">
        <w:t>Orçamento</w:t>
      </w:r>
      <w:bookmarkEnd w:id="130"/>
    </w:p>
    <w:p w:rsidR="00026207" w:rsidRDefault="00026207" w:rsidP="00D873A0">
      <w:pPr>
        <w:spacing w:line="360" w:lineRule="auto"/>
        <w:rPr>
          <w:rFonts w:ascii="Arial" w:hAnsi="Arial" w:cs="Arial"/>
          <w:b/>
          <w:sz w:val="28"/>
          <w:szCs w:val="28"/>
        </w:rPr>
      </w:pPr>
      <w:commentRangeStart w:id="131"/>
      <w:r>
        <w:rPr>
          <w:rFonts w:ascii="Arial" w:hAnsi="Arial" w:cs="Arial"/>
          <w:b/>
          <w:noProof/>
          <w:sz w:val="28"/>
          <w:szCs w:val="28"/>
          <w:lang w:eastAsia="pt-BR"/>
        </w:rPr>
        <w:drawing>
          <wp:inline distT="0" distB="0" distL="0" distR="0">
            <wp:extent cx="6381750" cy="3324225"/>
            <wp:effectExtent l="19050" t="0" r="0" b="0"/>
            <wp:docPr id="51" name="Imagem 50" descr="Orçamen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rçamento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3616" cy="332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31"/>
      <w:r w:rsidR="0018050F">
        <w:rPr>
          <w:rStyle w:val="Refdecomentrio"/>
        </w:rPr>
        <w:commentReference w:id="131"/>
      </w:r>
    </w:p>
    <w:p w:rsidR="00D873A0" w:rsidRPr="00565FCA" w:rsidRDefault="00026207" w:rsidP="003F33C2">
      <w:pPr>
        <w:pStyle w:val="Ttulo3"/>
        <w:numPr>
          <w:ilvl w:val="2"/>
          <w:numId w:val="26"/>
        </w:numPr>
      </w:pPr>
      <w:bookmarkStart w:id="132" w:name="_Toc485844572"/>
      <w:r w:rsidRPr="00565FCA">
        <w:lastRenderedPageBreak/>
        <w:t>Prontuário</w:t>
      </w:r>
      <w:bookmarkEnd w:id="132"/>
    </w:p>
    <w:p w:rsidR="00026207" w:rsidRPr="00D873A0" w:rsidRDefault="00026207" w:rsidP="00D873A0">
      <w:pPr>
        <w:spacing w:line="360" w:lineRule="auto"/>
        <w:rPr>
          <w:rFonts w:ascii="Arial" w:hAnsi="Arial" w:cs="Arial"/>
          <w:b/>
          <w:sz w:val="28"/>
          <w:szCs w:val="28"/>
        </w:rPr>
      </w:pPr>
      <w:commentRangeStart w:id="133"/>
      <w:r>
        <w:rPr>
          <w:rFonts w:ascii="Arial" w:hAnsi="Arial" w:cs="Arial"/>
          <w:b/>
          <w:noProof/>
          <w:sz w:val="28"/>
          <w:szCs w:val="28"/>
          <w:lang w:eastAsia="pt-BR"/>
        </w:rPr>
        <w:drawing>
          <wp:inline distT="0" distB="0" distL="0" distR="0">
            <wp:extent cx="6467474" cy="3533775"/>
            <wp:effectExtent l="19050" t="0" r="0" b="0"/>
            <wp:docPr id="52" name="Imagem 51" descr="Prontuar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ntuario.jp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4624" cy="353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33"/>
      <w:r w:rsidR="00D466BC">
        <w:rPr>
          <w:rStyle w:val="Refdecomentrio"/>
        </w:rPr>
        <w:commentReference w:id="133"/>
      </w:r>
    </w:p>
    <w:p w:rsidR="00026207" w:rsidRDefault="00026207">
      <w:r>
        <w:br w:type="page"/>
      </w:r>
    </w:p>
    <w:p w:rsidR="00DC2046" w:rsidRPr="00565FCA" w:rsidRDefault="00026207" w:rsidP="003F33C2">
      <w:pPr>
        <w:pStyle w:val="Ttulo3"/>
        <w:numPr>
          <w:ilvl w:val="2"/>
          <w:numId w:val="26"/>
        </w:numPr>
      </w:pPr>
      <w:bookmarkStart w:id="134" w:name="_Toc485844573"/>
      <w:r w:rsidRPr="00565FCA">
        <w:lastRenderedPageBreak/>
        <w:t>Consultar Pagamentos</w:t>
      </w:r>
      <w:bookmarkEnd w:id="134"/>
    </w:p>
    <w:p w:rsidR="00026207" w:rsidRPr="00026207" w:rsidRDefault="00026207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eastAsia="pt-BR"/>
        </w:rPr>
        <w:drawing>
          <wp:inline distT="0" distB="0" distL="0" distR="0">
            <wp:extent cx="6562725" cy="3095625"/>
            <wp:effectExtent l="19050" t="0" r="9525" b="0"/>
            <wp:docPr id="53" name="Imagem 52" descr="Pa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.jp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9833" cy="309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046" w:rsidRPr="00565FCA" w:rsidRDefault="00663C63" w:rsidP="003F33C2">
      <w:pPr>
        <w:pStyle w:val="Ttulo3"/>
        <w:numPr>
          <w:ilvl w:val="2"/>
          <w:numId w:val="26"/>
        </w:numPr>
      </w:pPr>
      <w:bookmarkStart w:id="135" w:name="_Toc485844574"/>
      <w:r w:rsidRPr="00565FCA">
        <w:t>Emitir Relatório Agenda</w:t>
      </w:r>
      <w:bookmarkEnd w:id="135"/>
    </w:p>
    <w:p w:rsidR="00663C63" w:rsidRPr="00663C63" w:rsidRDefault="00663C63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eastAsia="pt-BR"/>
        </w:rPr>
        <w:drawing>
          <wp:inline distT="0" distB="0" distL="0" distR="0">
            <wp:extent cx="6448425" cy="3418546"/>
            <wp:effectExtent l="19050" t="0" r="0" b="0"/>
            <wp:docPr id="54" name="Imagem 53" descr="RelAgend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lAgenda.jp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6254" cy="342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C63" w:rsidRDefault="00663C63">
      <w:pPr>
        <w:rPr>
          <w:rFonts w:ascii="Arial" w:hAnsi="Arial" w:cs="Arial"/>
          <w:b/>
          <w:sz w:val="28"/>
          <w:szCs w:val="28"/>
        </w:rPr>
      </w:pPr>
    </w:p>
    <w:p w:rsidR="00663C63" w:rsidRDefault="00663C63">
      <w:pPr>
        <w:rPr>
          <w:rFonts w:ascii="Arial" w:hAnsi="Arial" w:cs="Arial"/>
          <w:b/>
          <w:sz w:val="28"/>
          <w:szCs w:val="28"/>
        </w:rPr>
      </w:pPr>
    </w:p>
    <w:p w:rsidR="00663C63" w:rsidRDefault="00663C63">
      <w:pPr>
        <w:rPr>
          <w:rFonts w:ascii="Arial" w:hAnsi="Arial" w:cs="Arial"/>
          <w:b/>
          <w:sz w:val="28"/>
          <w:szCs w:val="28"/>
        </w:rPr>
      </w:pPr>
    </w:p>
    <w:p w:rsidR="003F33C2" w:rsidRDefault="003F33C2">
      <w:pPr>
        <w:rPr>
          <w:rFonts w:ascii="Arial" w:hAnsi="Arial" w:cs="Arial"/>
          <w:b/>
          <w:sz w:val="28"/>
          <w:szCs w:val="28"/>
        </w:rPr>
      </w:pPr>
    </w:p>
    <w:p w:rsidR="00663C63" w:rsidRDefault="00663C63">
      <w:pPr>
        <w:rPr>
          <w:rFonts w:ascii="Arial" w:hAnsi="Arial" w:cs="Arial"/>
          <w:b/>
          <w:sz w:val="28"/>
          <w:szCs w:val="28"/>
        </w:rPr>
      </w:pPr>
    </w:p>
    <w:p w:rsidR="00D873A0" w:rsidRPr="00565FCA" w:rsidRDefault="00663C63" w:rsidP="003F33C2">
      <w:pPr>
        <w:pStyle w:val="Ttulo3"/>
        <w:numPr>
          <w:ilvl w:val="2"/>
          <w:numId w:val="26"/>
        </w:numPr>
      </w:pPr>
      <w:bookmarkStart w:id="136" w:name="_Toc485844575"/>
      <w:r w:rsidRPr="00565FCA">
        <w:lastRenderedPageBreak/>
        <w:t>Emitir Relatório Pagamento</w:t>
      </w:r>
      <w:bookmarkEnd w:id="136"/>
    </w:p>
    <w:p w:rsidR="00413679" w:rsidRDefault="00663C63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eastAsia="pt-BR"/>
        </w:rPr>
        <w:drawing>
          <wp:inline distT="0" distB="0" distL="0" distR="0">
            <wp:extent cx="6115050" cy="3457575"/>
            <wp:effectExtent l="19050" t="0" r="0" b="0"/>
            <wp:docPr id="55" name="Imagem 54" descr="RelPa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lPag.jp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3595" cy="345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679" w:rsidRDefault="00413679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:rsidR="00663C63" w:rsidRDefault="00413679" w:rsidP="00AA04D1">
      <w:pPr>
        <w:pStyle w:val="Ttulo1"/>
        <w:numPr>
          <w:ilvl w:val="1"/>
          <w:numId w:val="34"/>
        </w:numPr>
      </w:pPr>
      <w:bookmarkStart w:id="137" w:name="_Toc485844576"/>
      <w:commentRangeStart w:id="138"/>
      <w:r w:rsidRPr="00AC2E9F">
        <w:lastRenderedPageBreak/>
        <w:t>Diagrama de Atividade</w:t>
      </w:r>
      <w:bookmarkEnd w:id="137"/>
      <w:commentRangeEnd w:id="138"/>
      <w:r w:rsidR="009769DA">
        <w:rPr>
          <w:rStyle w:val="Refdecomentrio"/>
          <w:rFonts w:asciiTheme="minorHAnsi" w:eastAsiaTheme="minorHAnsi" w:hAnsiTheme="minorHAnsi" w:cstheme="minorBidi"/>
          <w:b w:val="0"/>
          <w:bCs w:val="0"/>
        </w:rPr>
        <w:commentReference w:id="138"/>
      </w:r>
    </w:p>
    <w:p w:rsidR="00AC2E9F" w:rsidRPr="00AC2E9F" w:rsidRDefault="00AC2E9F" w:rsidP="00AC2E9F">
      <w:pPr>
        <w:ind w:left="142"/>
        <w:rPr>
          <w:rFonts w:ascii="Arial" w:hAnsi="Arial" w:cs="Arial"/>
          <w:b/>
          <w:sz w:val="28"/>
          <w:szCs w:val="28"/>
        </w:rPr>
      </w:pPr>
    </w:p>
    <w:p w:rsidR="00AC2E9F" w:rsidRPr="00AC2E9F" w:rsidRDefault="00AC2E9F" w:rsidP="00AC2E9F">
      <w:pPr>
        <w:pStyle w:val="PargrafodaLista"/>
        <w:numPr>
          <w:ilvl w:val="2"/>
          <w:numId w:val="34"/>
        </w:numPr>
        <w:ind w:hanging="1082"/>
        <w:rPr>
          <w:rFonts w:ascii="Arial" w:hAnsi="Arial" w:cs="Arial"/>
          <w:b/>
          <w:sz w:val="28"/>
          <w:szCs w:val="28"/>
        </w:rPr>
      </w:pPr>
      <w:bookmarkStart w:id="139" w:name="_Toc485844577"/>
      <w:r w:rsidRPr="003F33C2">
        <w:rPr>
          <w:rStyle w:val="Ttulo3Char"/>
        </w:rPr>
        <w:t>Incluir serviço no orçament</w:t>
      </w:r>
      <w:r w:rsidR="003F33C2" w:rsidRPr="003F33C2">
        <w:rPr>
          <w:rStyle w:val="Ttulo3Char"/>
        </w:rPr>
        <w:t>o</w:t>
      </w:r>
      <w:bookmarkEnd w:id="139"/>
      <w:r w:rsidR="003F33C2">
        <w:rPr>
          <w:noProof/>
          <w:lang w:eastAsia="pt-BR"/>
        </w:rPr>
        <w:drawing>
          <wp:inline distT="0" distB="0" distL="0" distR="0">
            <wp:extent cx="5760085" cy="7645400"/>
            <wp:effectExtent l="19050" t="0" r="0" b="0"/>
            <wp:docPr id="67" name="Imagem 66" descr="orçamento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rçamento.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64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FCA" w:rsidRDefault="00565FCA"/>
    <w:p w:rsidR="00D873A0" w:rsidRDefault="00565FCA" w:rsidP="003F33C2">
      <w:pPr>
        <w:pStyle w:val="Ttulo1"/>
        <w:numPr>
          <w:ilvl w:val="1"/>
          <w:numId w:val="34"/>
        </w:numPr>
      </w:pPr>
      <w:bookmarkStart w:id="140" w:name="_Toc485844578"/>
      <w:r w:rsidRPr="00413679">
        <w:lastRenderedPageBreak/>
        <w:t>Protótipos de tela</w:t>
      </w:r>
      <w:bookmarkEnd w:id="140"/>
    </w:p>
    <w:p w:rsidR="00413679" w:rsidRPr="00413679" w:rsidRDefault="00413679" w:rsidP="0041367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Protótipos de telas criados para uma visualização de como será o sistema.</w:t>
      </w:r>
    </w:p>
    <w:p w:rsidR="00565FCA" w:rsidRPr="00413679" w:rsidRDefault="00565FCA" w:rsidP="003F33C2">
      <w:pPr>
        <w:pStyle w:val="Ttulo3"/>
        <w:numPr>
          <w:ilvl w:val="2"/>
          <w:numId w:val="34"/>
        </w:numPr>
      </w:pPr>
      <w:bookmarkStart w:id="141" w:name="_Toc485844579"/>
      <w:r w:rsidRPr="00413679">
        <w:t xml:space="preserve">Efetuar </w:t>
      </w:r>
      <w:proofErr w:type="spellStart"/>
      <w:r w:rsidRPr="00413679">
        <w:t>Login</w:t>
      </w:r>
      <w:bookmarkEnd w:id="141"/>
      <w:proofErr w:type="spellEnd"/>
    </w:p>
    <w:p w:rsidR="00565FCA" w:rsidRPr="00565FCA" w:rsidRDefault="00565FCA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eastAsia="pt-BR"/>
        </w:rPr>
        <w:drawing>
          <wp:inline distT="0" distB="0" distL="0" distR="0">
            <wp:extent cx="6191250" cy="3609975"/>
            <wp:effectExtent l="19050" t="0" r="0" b="0"/>
            <wp:docPr id="56" name="Imagem 55" descr="FXML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XMLLogin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8493" cy="361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FCA" w:rsidRDefault="00565FCA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:rsidR="00D873A0" w:rsidRPr="00413679" w:rsidRDefault="00565FCA" w:rsidP="001D7B2C">
      <w:pPr>
        <w:pStyle w:val="Ttulo3"/>
        <w:numPr>
          <w:ilvl w:val="2"/>
          <w:numId w:val="34"/>
        </w:numPr>
      </w:pPr>
      <w:bookmarkStart w:id="142" w:name="_Toc485844580"/>
      <w:r w:rsidRPr="00413679">
        <w:lastRenderedPageBreak/>
        <w:t>Cadastrar Usuário</w:t>
      </w:r>
      <w:bookmarkEnd w:id="142"/>
    </w:p>
    <w:p w:rsidR="00565FCA" w:rsidRPr="00565FCA" w:rsidRDefault="00565FCA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eastAsia="pt-BR"/>
        </w:rPr>
        <w:drawing>
          <wp:inline distT="0" distB="0" distL="0" distR="0">
            <wp:extent cx="6057900" cy="4191000"/>
            <wp:effectExtent l="19050" t="0" r="0" b="0"/>
            <wp:docPr id="57" name="Imagem 56" descr="FXMLCadastroUsu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XMLCadastroUsuario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1463" cy="41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3A0" w:rsidRDefault="00565FCA" w:rsidP="001D7B2C">
      <w:pPr>
        <w:pStyle w:val="Ttulo3"/>
        <w:numPr>
          <w:ilvl w:val="2"/>
          <w:numId w:val="34"/>
        </w:numPr>
      </w:pPr>
      <w:bookmarkStart w:id="143" w:name="_Toc485844581"/>
      <w:r>
        <w:t>Manter Consultório</w:t>
      </w:r>
      <w:bookmarkEnd w:id="143"/>
    </w:p>
    <w:p w:rsidR="00565FCA" w:rsidRPr="00565FCA" w:rsidRDefault="00565FCA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eastAsia="pt-BR"/>
        </w:rPr>
        <w:drawing>
          <wp:inline distT="0" distB="0" distL="0" distR="0">
            <wp:extent cx="5972175" cy="3486150"/>
            <wp:effectExtent l="19050" t="0" r="0" b="0"/>
            <wp:docPr id="58" name="Imagem 57" descr="FXMLConsulto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XMLConsultorio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9426" cy="349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3A0" w:rsidRDefault="00D873A0"/>
    <w:p w:rsidR="00663C63" w:rsidRDefault="00565FCA" w:rsidP="001D7B2C">
      <w:pPr>
        <w:pStyle w:val="Ttulo3"/>
        <w:numPr>
          <w:ilvl w:val="2"/>
          <w:numId w:val="34"/>
        </w:numPr>
      </w:pPr>
      <w:bookmarkStart w:id="144" w:name="_Toc485376601"/>
      <w:bookmarkStart w:id="145" w:name="_Toc156754350"/>
      <w:bookmarkStart w:id="146" w:name="_Toc485844582"/>
      <w:r>
        <w:lastRenderedPageBreak/>
        <w:t>Cadastrar Serviço</w:t>
      </w:r>
      <w:bookmarkEnd w:id="144"/>
      <w:bookmarkEnd w:id="145"/>
      <w:bookmarkEnd w:id="146"/>
    </w:p>
    <w:p w:rsidR="00565FCA" w:rsidRDefault="00565FCA" w:rsidP="00565FCA">
      <w:r>
        <w:rPr>
          <w:noProof/>
          <w:lang w:eastAsia="pt-BR"/>
        </w:rPr>
        <w:drawing>
          <wp:inline distT="0" distB="0" distL="0" distR="0">
            <wp:extent cx="6048375" cy="3867150"/>
            <wp:effectExtent l="19050" t="0" r="0" b="0"/>
            <wp:docPr id="59" name="Imagem 58" descr="FXMLCadastroServic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XMLCadastroServico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5719" cy="387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FCA" w:rsidRPr="00413679" w:rsidRDefault="00565FCA" w:rsidP="001D7B2C">
      <w:pPr>
        <w:pStyle w:val="Ttulo3"/>
        <w:numPr>
          <w:ilvl w:val="2"/>
          <w:numId w:val="34"/>
        </w:numPr>
      </w:pPr>
      <w:bookmarkStart w:id="147" w:name="_Toc485844583"/>
      <w:r w:rsidRPr="00413679">
        <w:t>Cadastrar Paciente</w:t>
      </w:r>
      <w:bookmarkEnd w:id="147"/>
    </w:p>
    <w:p w:rsidR="00565FCA" w:rsidRDefault="00565FCA" w:rsidP="00565FCA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eastAsia="pt-BR"/>
        </w:rPr>
        <w:drawing>
          <wp:inline distT="0" distB="0" distL="0" distR="0">
            <wp:extent cx="6172200" cy="4064632"/>
            <wp:effectExtent l="19050" t="0" r="0" b="0"/>
            <wp:docPr id="60" name="Imagem 59" descr="FXMLCadastrarPacie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XMLCadastrarPaciente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9694" cy="406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FCA" w:rsidRPr="00413679" w:rsidRDefault="00565FCA" w:rsidP="001D7B2C">
      <w:pPr>
        <w:pStyle w:val="Ttulo3"/>
        <w:numPr>
          <w:ilvl w:val="2"/>
          <w:numId w:val="34"/>
        </w:numPr>
      </w:pPr>
      <w:bookmarkStart w:id="148" w:name="_Toc485844584"/>
      <w:r w:rsidRPr="00413679">
        <w:lastRenderedPageBreak/>
        <w:t>Agendamento</w:t>
      </w:r>
      <w:bookmarkEnd w:id="148"/>
    </w:p>
    <w:p w:rsidR="00565FCA" w:rsidRDefault="00565FCA" w:rsidP="00565FCA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eastAsia="pt-BR"/>
        </w:rPr>
        <w:drawing>
          <wp:inline distT="0" distB="0" distL="0" distR="0">
            <wp:extent cx="6219825" cy="3950404"/>
            <wp:effectExtent l="19050" t="0" r="9525" b="0"/>
            <wp:docPr id="61" name="Imagem 60" descr="FXMLAgen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XMLAgenda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7377" cy="395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FCA" w:rsidRPr="00413679" w:rsidRDefault="00565FCA" w:rsidP="00072079">
      <w:pPr>
        <w:pStyle w:val="Ttulo3"/>
        <w:numPr>
          <w:ilvl w:val="2"/>
          <w:numId w:val="34"/>
        </w:numPr>
      </w:pPr>
      <w:bookmarkStart w:id="149" w:name="_Toc485844585"/>
      <w:r w:rsidRPr="00413679">
        <w:t>Orçamento</w:t>
      </w:r>
      <w:bookmarkEnd w:id="149"/>
    </w:p>
    <w:p w:rsidR="00565FCA" w:rsidRDefault="00565FCA" w:rsidP="00565FCA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eastAsia="pt-BR"/>
        </w:rPr>
        <w:drawing>
          <wp:inline distT="0" distB="0" distL="0" distR="0">
            <wp:extent cx="6219825" cy="3867150"/>
            <wp:effectExtent l="19050" t="0" r="9525" b="0"/>
            <wp:docPr id="62" name="Imagem 61" descr="FXMLOrc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XMLOrcamento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7377" cy="387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FCA" w:rsidRPr="00413679" w:rsidRDefault="00565FCA" w:rsidP="00072079">
      <w:pPr>
        <w:pStyle w:val="Ttulo3"/>
        <w:numPr>
          <w:ilvl w:val="2"/>
          <w:numId w:val="34"/>
        </w:numPr>
      </w:pPr>
      <w:bookmarkStart w:id="150" w:name="_Toc485844586"/>
      <w:r w:rsidRPr="00413679">
        <w:lastRenderedPageBreak/>
        <w:t>Prontuário</w:t>
      </w:r>
      <w:bookmarkEnd w:id="150"/>
    </w:p>
    <w:p w:rsidR="00565FCA" w:rsidRDefault="00565FCA" w:rsidP="00565FCA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eastAsia="pt-BR"/>
        </w:rPr>
        <w:drawing>
          <wp:inline distT="0" distB="0" distL="0" distR="0">
            <wp:extent cx="6029325" cy="4495800"/>
            <wp:effectExtent l="19050" t="0" r="9525" b="0"/>
            <wp:docPr id="63" name="Imagem 62" descr="FXMLProntu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XMLProntuario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6645" cy="450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FCA" w:rsidRPr="00CC2F05" w:rsidRDefault="00565FCA" w:rsidP="00CC2F05">
      <w:pPr>
        <w:pStyle w:val="Ttulo3"/>
        <w:numPr>
          <w:ilvl w:val="2"/>
          <w:numId w:val="34"/>
        </w:numPr>
        <w:rPr>
          <w:rFonts w:cs="Arial"/>
          <w:sz w:val="28"/>
          <w:szCs w:val="28"/>
        </w:rPr>
      </w:pPr>
      <w:bookmarkStart w:id="151" w:name="_Toc485844587"/>
      <w:r w:rsidRPr="00CC2F05">
        <w:lastRenderedPageBreak/>
        <w:t>Consultar Pagamentos</w:t>
      </w:r>
      <w:r>
        <w:rPr>
          <w:noProof/>
          <w:lang w:eastAsia="pt-BR"/>
        </w:rPr>
        <w:drawing>
          <wp:inline distT="0" distB="0" distL="0" distR="0">
            <wp:extent cx="5753100" cy="3895725"/>
            <wp:effectExtent l="19050" t="0" r="0" b="0"/>
            <wp:docPr id="64" name="Imagem 63" descr="FXMLControlePag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XMLControlePagamento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1"/>
    </w:p>
    <w:p w:rsidR="00565FCA" w:rsidRPr="00413679" w:rsidRDefault="00565FCA" w:rsidP="00072079">
      <w:pPr>
        <w:pStyle w:val="Ttulo3"/>
        <w:numPr>
          <w:ilvl w:val="2"/>
          <w:numId w:val="34"/>
        </w:numPr>
      </w:pPr>
      <w:bookmarkStart w:id="152" w:name="_Toc485844588"/>
      <w:r w:rsidRPr="00413679">
        <w:t>Emitir Relatório</w:t>
      </w:r>
      <w:bookmarkEnd w:id="152"/>
    </w:p>
    <w:p w:rsidR="00565FCA" w:rsidRPr="00565FCA" w:rsidRDefault="00565FCA" w:rsidP="00565FCA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eastAsia="pt-BR"/>
        </w:rPr>
        <w:drawing>
          <wp:inline distT="0" distB="0" distL="0" distR="0">
            <wp:extent cx="5753100" cy="4131111"/>
            <wp:effectExtent l="19050" t="0" r="0" b="0"/>
            <wp:docPr id="65" name="Imagem 64" descr="FXMLRelato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XMLRelatorio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13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DCB" w:rsidRDefault="00496DCB" w:rsidP="00072079">
      <w:pPr>
        <w:pStyle w:val="Ttulo1"/>
        <w:numPr>
          <w:ilvl w:val="0"/>
          <w:numId w:val="34"/>
        </w:numPr>
        <w:rPr>
          <w:rFonts w:cs="Arial"/>
        </w:rPr>
      </w:pPr>
      <w:bookmarkStart w:id="153" w:name="_Toc485376602"/>
      <w:bookmarkStart w:id="154" w:name="_Toc156754351"/>
      <w:bookmarkStart w:id="155" w:name="_Toc485844589"/>
      <w:r>
        <w:rPr>
          <w:rFonts w:cs="Arial"/>
        </w:rPr>
        <w:lastRenderedPageBreak/>
        <w:t>Modelo Relacional</w:t>
      </w:r>
      <w:bookmarkEnd w:id="153"/>
      <w:bookmarkEnd w:id="154"/>
      <w:bookmarkEnd w:id="155"/>
    </w:p>
    <w:p w:rsidR="00496DCB" w:rsidRPr="00496DCB" w:rsidRDefault="00496DCB" w:rsidP="00496DCB"/>
    <w:p w:rsidR="00496DCB" w:rsidRPr="00496DCB" w:rsidRDefault="00496DCB" w:rsidP="00496DCB">
      <w:commentRangeStart w:id="156"/>
      <w:r w:rsidRPr="00496DCB">
        <w:rPr>
          <w:noProof/>
          <w:lang w:eastAsia="pt-BR"/>
        </w:rPr>
        <w:drawing>
          <wp:inline distT="0" distB="0" distL="0" distR="0">
            <wp:extent cx="5353671" cy="5600700"/>
            <wp:effectExtent l="0" t="0" r="0" b="0"/>
            <wp:docPr id="46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R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671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56"/>
      <w:r w:rsidR="00A72869">
        <w:rPr>
          <w:rStyle w:val="Refdecomentrio"/>
        </w:rPr>
        <w:commentReference w:id="156"/>
      </w:r>
    </w:p>
    <w:sectPr w:rsidR="00496DCB" w:rsidRPr="00496DCB" w:rsidSect="004D00C7">
      <w:pgSz w:w="11906" w:h="16838"/>
      <w:pgMar w:top="1701" w:right="1134" w:bottom="1134" w:left="1701" w:header="708" w:footer="708" w:gutter="0"/>
      <w:cols w:space="708"/>
      <w:docGrid w:linePitch="360"/>
    </w:sectPr>
  </w:body>
</w:document>
</file>

<file path=word/comments.xml><?xml version="1.0" encoding="utf-8"?>
<w:comment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comment w:id="82" w:author="Silvia Helena" w:date="2017-06-30T19:43:00Z" w:initials="SH">
    <w:p w:rsidR="00AC2710" w:rsidRDefault="00AC2710">
      <w:pPr>
        <w:pStyle w:val="Textodecomentrio"/>
      </w:pPr>
      <w:r>
        <w:rPr>
          <w:rStyle w:val="Refdecomentrio"/>
        </w:rPr>
        <w:annotationRef/>
      </w:r>
      <w:r>
        <w:t>Ao achei isso na tabela pagamento</w:t>
      </w:r>
    </w:p>
  </w:comment>
  <w:comment w:id="120" w:author="Silvia Helena" w:date="2017-06-30T19:49:00Z" w:initials="SH">
    <w:p w:rsidR="00D466BC" w:rsidRDefault="00AC2710">
      <w:pPr>
        <w:pStyle w:val="Textodecomentrio"/>
      </w:pPr>
      <w:r>
        <w:rPr>
          <w:rStyle w:val="Refdecomentrio"/>
        </w:rPr>
        <w:annotationRef/>
      </w:r>
    </w:p>
    <w:p w:rsidR="00D466BC" w:rsidRDefault="00D466BC">
      <w:pPr>
        <w:pStyle w:val="Textodecomentrio"/>
      </w:pPr>
      <w:r>
        <w:t>A MAIORIA DOS DIAGRAMAS DE SEQUENCIA ESTAO ERRADOS</w:t>
      </w:r>
    </w:p>
    <w:p w:rsidR="00D466BC" w:rsidRDefault="00D466BC">
      <w:pPr>
        <w:pStyle w:val="Textodecomentrio"/>
      </w:pPr>
    </w:p>
    <w:p w:rsidR="00AC2710" w:rsidRDefault="00AC2710">
      <w:pPr>
        <w:pStyle w:val="Textodecomentrio"/>
      </w:pPr>
      <w:r>
        <w:t xml:space="preserve">O </w:t>
      </w:r>
      <w:proofErr w:type="gramStart"/>
      <w:r>
        <w:t>menu</w:t>
      </w:r>
      <w:proofErr w:type="gramEnd"/>
      <w:r>
        <w:t xml:space="preserve"> não tem que estar em todos os diagramas de sequencia</w:t>
      </w:r>
    </w:p>
    <w:p w:rsidR="00AC2710" w:rsidRDefault="00AC2710">
      <w:pPr>
        <w:pStyle w:val="Textodecomentrio"/>
      </w:pPr>
    </w:p>
    <w:p w:rsidR="00AC2710" w:rsidRDefault="00AC2710">
      <w:pPr>
        <w:pStyle w:val="Textodecomentrio"/>
      </w:pPr>
      <w:r>
        <w:t xml:space="preserve">Existe uma sequencia de acesso ao </w:t>
      </w:r>
      <w:proofErr w:type="gramStart"/>
      <w:r>
        <w:t>menu</w:t>
      </w:r>
      <w:proofErr w:type="gramEnd"/>
    </w:p>
    <w:p w:rsidR="00AC2710" w:rsidRDefault="00AC2710">
      <w:pPr>
        <w:pStyle w:val="Textodecomentrio"/>
      </w:pPr>
    </w:p>
    <w:p w:rsidR="00AC2710" w:rsidRDefault="00AC2710">
      <w:pPr>
        <w:pStyle w:val="Textodecomentrio"/>
      </w:pPr>
      <w:r>
        <w:t xml:space="preserve">A partir daí cada acesso que o </w:t>
      </w:r>
      <w:proofErr w:type="gramStart"/>
      <w:r>
        <w:t>menu</w:t>
      </w:r>
      <w:proofErr w:type="gramEnd"/>
      <w:r>
        <w:t xml:space="preserve"> permite ao </w:t>
      </w:r>
      <w:proofErr w:type="spellStart"/>
      <w:r>
        <w:t>usuario</w:t>
      </w:r>
      <w:proofErr w:type="spellEnd"/>
      <w:r>
        <w:t xml:space="preserve"> entrar se torna uma nova sequencia e para isso deve ter um diagrama para aquela questão</w:t>
      </w:r>
    </w:p>
    <w:p w:rsidR="00AC2710" w:rsidRDefault="00AC2710">
      <w:pPr>
        <w:pStyle w:val="Textodecomentrio"/>
      </w:pPr>
    </w:p>
    <w:p w:rsidR="00AC2710" w:rsidRDefault="00AC2710">
      <w:pPr>
        <w:pStyle w:val="Textodecomentrio"/>
      </w:pPr>
      <w:r>
        <w:t xml:space="preserve">Ou seja, para cada </w:t>
      </w:r>
      <w:proofErr w:type="spellStart"/>
      <w:r>
        <w:t>funcão</w:t>
      </w:r>
      <w:proofErr w:type="spellEnd"/>
      <w:r>
        <w:t xml:space="preserve"> do </w:t>
      </w:r>
      <w:proofErr w:type="spellStart"/>
      <w:r>
        <w:t>sisitema</w:t>
      </w:r>
      <w:proofErr w:type="spellEnd"/>
      <w:r>
        <w:t xml:space="preserve"> (use case) terá um diagrama de </w:t>
      </w:r>
      <w:proofErr w:type="gramStart"/>
      <w:r>
        <w:t>sequencia</w:t>
      </w:r>
      <w:proofErr w:type="gramEnd"/>
    </w:p>
    <w:p w:rsidR="009E31EE" w:rsidRDefault="009E31EE">
      <w:pPr>
        <w:pStyle w:val="Textodecomentrio"/>
      </w:pPr>
    </w:p>
  </w:comment>
  <w:comment w:id="126" w:author="Silvia Helena" w:date="2017-06-30T19:47:00Z" w:initials="SH">
    <w:p w:rsidR="009E31EE" w:rsidRDefault="009E31EE">
      <w:pPr>
        <w:pStyle w:val="Textodecomentrio"/>
      </w:pPr>
      <w:r>
        <w:rPr>
          <w:rStyle w:val="Refdecomentrio"/>
        </w:rPr>
        <w:annotationRef/>
      </w:r>
      <w:r>
        <w:t>Faltou acesso a DAO</w:t>
      </w:r>
      <w:proofErr w:type="gramStart"/>
      <w:r>
        <w:t xml:space="preserve">  </w:t>
      </w:r>
      <w:proofErr w:type="gramEnd"/>
      <w:r>
        <w:t>RESPONSAVEL</w:t>
      </w:r>
    </w:p>
  </w:comment>
  <w:comment w:id="129" w:author="Silvia Helena" w:date="2017-06-30T19:48:00Z" w:initials="SH">
    <w:p w:rsidR="0018050F" w:rsidRDefault="0018050F">
      <w:pPr>
        <w:pStyle w:val="Textodecomentrio"/>
      </w:pPr>
      <w:r>
        <w:rPr>
          <w:rStyle w:val="Refdecomentrio"/>
        </w:rPr>
        <w:annotationRef/>
      </w:r>
      <w:r>
        <w:t>PARA AGENDAR PRECISA CONSULTAR DENTISTA E PACIENTE</w:t>
      </w:r>
    </w:p>
  </w:comment>
  <w:comment w:id="131" w:author="Silvia Helena" w:date="2017-06-30T19:48:00Z" w:initials="SH">
    <w:p w:rsidR="0018050F" w:rsidRDefault="0018050F">
      <w:pPr>
        <w:pStyle w:val="Textodecomentrio"/>
      </w:pPr>
      <w:r>
        <w:rPr>
          <w:rStyle w:val="Refdecomentrio"/>
        </w:rPr>
        <w:annotationRef/>
      </w:r>
      <w:proofErr w:type="gramStart"/>
      <w:r>
        <w:t>ESSE TA</w:t>
      </w:r>
      <w:proofErr w:type="gramEnd"/>
      <w:r>
        <w:t xml:space="preserve"> TODO ERRADO</w:t>
      </w:r>
    </w:p>
  </w:comment>
  <w:comment w:id="133" w:author="Silvia Helena" w:date="2017-06-30T19:49:00Z" w:initials="SH">
    <w:p w:rsidR="00D466BC" w:rsidRDefault="00D466BC">
      <w:pPr>
        <w:pStyle w:val="Textodecomentrio"/>
      </w:pPr>
      <w:r>
        <w:rPr>
          <w:rStyle w:val="Refdecomentrio"/>
        </w:rPr>
        <w:annotationRef/>
      </w:r>
      <w:r>
        <w:t>ESTE TAMBEM</w:t>
      </w:r>
    </w:p>
  </w:comment>
  <w:comment w:id="138" w:author="Silvia Helena" w:date="2017-06-30T19:50:00Z" w:initials="SH">
    <w:p w:rsidR="009769DA" w:rsidRDefault="009769DA">
      <w:pPr>
        <w:pStyle w:val="Textodecomentrio"/>
      </w:pPr>
      <w:r>
        <w:rPr>
          <w:rStyle w:val="Refdecomentrio"/>
        </w:rPr>
        <w:annotationRef/>
      </w:r>
      <w:proofErr w:type="gramStart"/>
      <w:r>
        <w:t>ESTA ERRADO</w:t>
      </w:r>
      <w:proofErr w:type="gramEnd"/>
    </w:p>
  </w:comment>
  <w:comment w:id="156" w:author="Silvia Helena" w:date="2017-06-30T19:39:00Z" w:initials="SH">
    <w:p w:rsidR="00DD27B1" w:rsidRDefault="00DD27B1">
      <w:pPr>
        <w:pStyle w:val="Textodecomentrio"/>
      </w:pPr>
      <w:r>
        <w:rPr>
          <w:rStyle w:val="Refdecomentrio"/>
        </w:rPr>
        <w:annotationRef/>
      </w:r>
    </w:p>
    <w:p w:rsidR="00DD27B1" w:rsidRPr="00B67FD2" w:rsidRDefault="00DD27B1">
      <w:pPr>
        <w:pStyle w:val="Textodecomentrio"/>
        <w:rPr>
          <w:b/>
        </w:rPr>
      </w:pPr>
      <w:r w:rsidRPr="00B67FD2">
        <w:rPr>
          <w:b/>
        </w:rPr>
        <w:t>NOME DE TABELAE DE CAMPO NÃO PODE TER ESPAÇO NEM CARACTERESPECIAL</w:t>
      </w:r>
    </w:p>
    <w:p w:rsidR="00DD27B1" w:rsidRDefault="00DD27B1">
      <w:pPr>
        <w:pStyle w:val="Textodecomentrio"/>
      </w:pPr>
    </w:p>
    <w:p w:rsidR="00DD27B1" w:rsidRDefault="00DD27B1">
      <w:pPr>
        <w:pStyle w:val="Textodecomentrio"/>
        <w:rPr>
          <w:b/>
        </w:rPr>
      </w:pPr>
      <w:r w:rsidRPr="00A72869">
        <w:rPr>
          <w:b/>
        </w:rPr>
        <w:t xml:space="preserve">TABELA </w:t>
      </w:r>
      <w:r>
        <w:rPr>
          <w:b/>
        </w:rPr>
        <w:t>AGENDAMENTO</w:t>
      </w:r>
    </w:p>
    <w:p w:rsidR="00DD27B1" w:rsidRDefault="00DD27B1">
      <w:pPr>
        <w:pStyle w:val="Textodecomentrio"/>
      </w:pPr>
      <w:r>
        <w:t xml:space="preserve">- campo dentista não deve ser chave </w:t>
      </w:r>
      <w:proofErr w:type="gramStart"/>
      <w:r>
        <w:t>primaria,</w:t>
      </w:r>
      <w:proofErr w:type="gramEnd"/>
      <w:r>
        <w:t xml:space="preserve"> somente chave estrangeira</w:t>
      </w:r>
    </w:p>
    <w:p w:rsidR="00DD27B1" w:rsidRDefault="00DD27B1">
      <w:pPr>
        <w:pStyle w:val="Textodecomentrio"/>
      </w:pPr>
      <w:r>
        <w:t>- tipo de atendimento não é obrigatório</w:t>
      </w:r>
      <w:proofErr w:type="gramStart"/>
      <w:r>
        <w:t>??</w:t>
      </w:r>
      <w:proofErr w:type="gramEnd"/>
    </w:p>
    <w:p w:rsidR="00DD27B1" w:rsidRDefault="00DD27B1">
      <w:pPr>
        <w:pStyle w:val="Textodecomentrio"/>
      </w:pPr>
    </w:p>
    <w:p w:rsidR="00DD27B1" w:rsidRDefault="00DD27B1" w:rsidP="00B67FD2">
      <w:pPr>
        <w:pStyle w:val="Textodecomentrio"/>
        <w:rPr>
          <w:b/>
        </w:rPr>
      </w:pPr>
      <w:r w:rsidRPr="00A72869">
        <w:rPr>
          <w:b/>
        </w:rPr>
        <w:t xml:space="preserve">TABELA </w:t>
      </w:r>
      <w:r>
        <w:rPr>
          <w:b/>
        </w:rPr>
        <w:t>PACIENTE</w:t>
      </w:r>
    </w:p>
    <w:p w:rsidR="00DD27B1" w:rsidRDefault="00DD27B1" w:rsidP="00B67FD2">
      <w:pPr>
        <w:pStyle w:val="Textodecomentrio"/>
      </w:pPr>
      <w:r>
        <w:t xml:space="preserve">Tipo de </w:t>
      </w:r>
      <w:proofErr w:type="spellStart"/>
      <w:r>
        <w:t>sange</w:t>
      </w:r>
      <w:proofErr w:type="spellEnd"/>
      <w:r>
        <w:t xml:space="preserve">, </w:t>
      </w:r>
      <w:proofErr w:type="spellStart"/>
      <w:r>
        <w:t>lergia</w:t>
      </w:r>
      <w:proofErr w:type="spellEnd"/>
      <w:r>
        <w:t xml:space="preserve"> e </w:t>
      </w:r>
      <w:proofErr w:type="spellStart"/>
      <w:r>
        <w:t>doencas</w:t>
      </w:r>
      <w:proofErr w:type="spellEnd"/>
      <w:r>
        <w:t xml:space="preserve"> são </w:t>
      </w:r>
      <w:proofErr w:type="spellStart"/>
      <w:r>
        <w:t>prrenchimento</w:t>
      </w:r>
      <w:proofErr w:type="spellEnd"/>
      <w:r>
        <w:t xml:space="preserve"> </w:t>
      </w:r>
      <w:proofErr w:type="spellStart"/>
      <w:r>
        <w:t>obirgatorio</w:t>
      </w:r>
      <w:proofErr w:type="spellEnd"/>
      <w:r>
        <w:t xml:space="preserve"> mesmo?</w:t>
      </w:r>
    </w:p>
    <w:p w:rsidR="00DD27B1" w:rsidRPr="00B67FD2" w:rsidRDefault="00DD27B1" w:rsidP="00B67FD2">
      <w:pPr>
        <w:pStyle w:val="Textodecomentrio"/>
      </w:pPr>
      <w:r>
        <w:t xml:space="preserve"> </w:t>
      </w:r>
    </w:p>
    <w:p w:rsidR="00697FD1" w:rsidRDefault="00697FD1" w:rsidP="00697FD1">
      <w:pPr>
        <w:pStyle w:val="Textodecomentrio"/>
        <w:rPr>
          <w:b/>
        </w:rPr>
      </w:pPr>
      <w:r w:rsidRPr="00A72869">
        <w:rPr>
          <w:b/>
        </w:rPr>
        <w:t xml:space="preserve">TABELA </w:t>
      </w:r>
      <w:r>
        <w:rPr>
          <w:b/>
        </w:rPr>
        <w:t>ORCAMENTO</w:t>
      </w:r>
    </w:p>
    <w:p w:rsidR="00697FD1" w:rsidRDefault="00697FD1" w:rsidP="00B67FD2">
      <w:pPr>
        <w:pStyle w:val="Textodecomentrio"/>
      </w:pPr>
      <w:r>
        <w:rPr>
          <w:b/>
        </w:rPr>
        <w:t xml:space="preserve">- </w:t>
      </w:r>
      <w:r w:rsidRPr="00697FD1">
        <w:t>o</w:t>
      </w:r>
      <w:r>
        <w:t xml:space="preserve"> que é o campo </w:t>
      </w:r>
      <w:proofErr w:type="spellStart"/>
      <w:r>
        <w:t>orcamentocol</w:t>
      </w:r>
      <w:proofErr w:type="spellEnd"/>
      <w:r>
        <w:t>?</w:t>
      </w:r>
    </w:p>
    <w:p w:rsidR="00697FD1" w:rsidRPr="00697FD1" w:rsidRDefault="00697FD1" w:rsidP="00B67FD2">
      <w:pPr>
        <w:pStyle w:val="Textodecomentrio"/>
      </w:pPr>
      <w:r w:rsidRPr="00697FD1">
        <w:t>- não deveria ter um campo para informar se aquele orçamento</w:t>
      </w:r>
      <w:r>
        <w:t xml:space="preserve"> </w:t>
      </w:r>
      <w:r w:rsidRPr="00697FD1">
        <w:t>virou tratam</w:t>
      </w:r>
      <w:r>
        <w:t>e</w:t>
      </w:r>
      <w:r w:rsidRPr="00697FD1">
        <w:t>nto</w:t>
      </w:r>
      <w:proofErr w:type="gramStart"/>
      <w:r w:rsidRPr="00697FD1">
        <w:t>??</w:t>
      </w:r>
      <w:proofErr w:type="gramEnd"/>
    </w:p>
    <w:p w:rsidR="00697FD1" w:rsidRPr="00697FD1" w:rsidRDefault="00697FD1" w:rsidP="00B67FD2">
      <w:pPr>
        <w:pStyle w:val="Textodecomentrio"/>
      </w:pPr>
    </w:p>
    <w:p w:rsidR="00DD27B1" w:rsidRDefault="00DD27B1" w:rsidP="00B67FD2">
      <w:pPr>
        <w:pStyle w:val="Textodecomentrio"/>
        <w:rPr>
          <w:b/>
        </w:rPr>
      </w:pPr>
      <w:r w:rsidRPr="00A72869">
        <w:rPr>
          <w:b/>
        </w:rPr>
        <w:t xml:space="preserve">TABELA </w:t>
      </w:r>
      <w:r>
        <w:rPr>
          <w:b/>
        </w:rPr>
        <w:t>SERVICO E ORCAMENTO</w:t>
      </w:r>
    </w:p>
    <w:p w:rsidR="00DD27B1" w:rsidRDefault="00DD27B1">
      <w:pPr>
        <w:pStyle w:val="Textodecomentrio"/>
      </w:pPr>
      <w:r>
        <w:t xml:space="preserve">- o que é esse campo </w:t>
      </w:r>
      <w:proofErr w:type="spellStart"/>
      <w:r>
        <w:t>orçamento_paciente_codpaciente</w:t>
      </w:r>
      <w:proofErr w:type="spellEnd"/>
      <w:r>
        <w:t>, e ainda como chave estrangeira, vem de onde?</w:t>
      </w:r>
    </w:p>
    <w:p w:rsidR="00DD27B1" w:rsidRDefault="00DD27B1">
      <w:pPr>
        <w:pStyle w:val="Textodecomentrio"/>
      </w:pPr>
    </w:p>
    <w:p w:rsidR="00DD27B1" w:rsidRDefault="00DD27B1" w:rsidP="00B67FD2">
      <w:pPr>
        <w:pStyle w:val="Textodecomentrio"/>
        <w:rPr>
          <w:b/>
        </w:rPr>
      </w:pPr>
      <w:r w:rsidRPr="00A72869">
        <w:rPr>
          <w:b/>
        </w:rPr>
        <w:t xml:space="preserve">TABELA </w:t>
      </w:r>
      <w:r>
        <w:rPr>
          <w:b/>
        </w:rPr>
        <w:t>PRONTUARIO</w:t>
      </w:r>
    </w:p>
    <w:p w:rsidR="00DD27B1" w:rsidRPr="00B67FD2" w:rsidRDefault="00DD27B1">
      <w:pPr>
        <w:pStyle w:val="Textodecomentrio"/>
      </w:pPr>
      <w:r>
        <w:t xml:space="preserve">Por que não esta ligada a nenhuma tabela? </w:t>
      </w:r>
    </w:p>
    <w:p w:rsidR="00DD27B1" w:rsidRDefault="00DD27B1">
      <w:pPr>
        <w:pStyle w:val="Textodecomentrio"/>
      </w:pPr>
      <w:r>
        <w:t>É prontuário do que</w:t>
      </w:r>
      <w:proofErr w:type="gramStart"/>
      <w:r>
        <w:t>???</w:t>
      </w:r>
      <w:proofErr w:type="gramEnd"/>
    </w:p>
    <w:p w:rsidR="00DD27B1" w:rsidRDefault="00DD27B1">
      <w:pPr>
        <w:pStyle w:val="Textodecomentrio"/>
      </w:pPr>
      <w:r>
        <w:t xml:space="preserve">Não teria que ter uma tabela PRONTUARIO_SERVIÇO para registrar quais serviços </w:t>
      </w:r>
      <w:proofErr w:type="gramStart"/>
      <w:r>
        <w:t>foram</w:t>
      </w:r>
      <w:proofErr w:type="gramEnd"/>
      <w:r>
        <w:t xml:space="preserve"> feitos em cada atendimento? E ela estar ligada a prontuário e a </w:t>
      </w:r>
      <w:proofErr w:type="spellStart"/>
      <w:r>
        <w:t>serviço_orcamento</w:t>
      </w:r>
      <w:proofErr w:type="spellEnd"/>
      <w:r>
        <w:t xml:space="preserve">, </w:t>
      </w:r>
    </w:p>
    <w:p w:rsidR="00DD27B1" w:rsidRDefault="00DD27B1">
      <w:pPr>
        <w:pStyle w:val="Textodecomentrio"/>
      </w:pPr>
      <w:proofErr w:type="gramStart"/>
      <w:r>
        <w:t>e</w:t>
      </w:r>
      <w:proofErr w:type="gramEnd"/>
      <w:r>
        <w:t xml:space="preserve"> ter nessa tabela data da realização e se o serviço foi concluído ou não?</w:t>
      </w:r>
    </w:p>
    <w:p w:rsidR="00DD27B1" w:rsidRDefault="00DD27B1">
      <w:pPr>
        <w:pStyle w:val="Textodecomentrio"/>
      </w:pPr>
    </w:p>
    <w:p w:rsidR="00DD27B1" w:rsidRDefault="00DD27B1">
      <w:pPr>
        <w:pStyle w:val="Textodecomentrio"/>
      </w:pPr>
    </w:p>
    <w:p w:rsidR="00DD27B1" w:rsidRDefault="00DD27B1">
      <w:pPr>
        <w:pStyle w:val="Textodecomentrio"/>
      </w:pPr>
    </w:p>
    <w:p w:rsidR="00DD27B1" w:rsidRPr="00A72869" w:rsidRDefault="00DD27B1">
      <w:pPr>
        <w:pStyle w:val="Textodecomentrio"/>
      </w:pPr>
    </w:p>
  </w:comment>
</w:comments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576E2" w:rsidRDefault="00B576E2" w:rsidP="0001129B">
      <w:pPr>
        <w:spacing w:after="0" w:line="240" w:lineRule="auto"/>
      </w:pPr>
      <w:r>
        <w:separator/>
      </w:r>
    </w:p>
  </w:endnote>
  <w:endnote w:type="continuationSeparator" w:id="0">
    <w:p w:rsidR="00B576E2" w:rsidRDefault="00B576E2" w:rsidP="000112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576E2" w:rsidRDefault="00B576E2" w:rsidP="0001129B">
      <w:pPr>
        <w:spacing w:after="0" w:line="240" w:lineRule="auto"/>
      </w:pPr>
      <w:r>
        <w:separator/>
      </w:r>
    </w:p>
  </w:footnote>
  <w:footnote w:type="continuationSeparator" w:id="0">
    <w:p w:rsidR="00B576E2" w:rsidRDefault="00B576E2" w:rsidP="0001129B">
      <w:pPr>
        <w:spacing w:after="0" w:line="240" w:lineRule="auto"/>
      </w:pPr>
      <w:r>
        <w:continuationSeparator/>
      </w:r>
    </w:p>
  </w:footnote>
  <w:footnote w:id="1">
    <w:p w:rsidR="00DD27B1" w:rsidRDefault="00DD27B1">
      <w:pPr>
        <w:pStyle w:val="Textodenotaderodap"/>
      </w:pPr>
      <w:r>
        <w:rPr>
          <w:rStyle w:val="Refdenotaderodap"/>
        </w:rPr>
        <w:footnoteRef/>
      </w:r>
      <w:r>
        <w:t xml:space="preserve"> PFLEEGER, </w:t>
      </w:r>
      <w:proofErr w:type="spellStart"/>
      <w:r>
        <w:t>Shari</w:t>
      </w:r>
      <w:proofErr w:type="spellEnd"/>
      <w:r>
        <w:t xml:space="preserve"> Lawrence. </w:t>
      </w:r>
      <w:r>
        <w:rPr>
          <w:b/>
        </w:rPr>
        <w:t>Engenharia de software: teoria e prática</w:t>
      </w:r>
      <w:r>
        <w:t xml:space="preserve">. </w:t>
      </w:r>
      <w:proofErr w:type="gramStart"/>
      <w:r>
        <w:t>2.</w:t>
      </w:r>
      <w:proofErr w:type="gramEnd"/>
      <w:r>
        <w:t>ed. São Paulo: Prentice Hall, 2004.</w:t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CF420F"/>
    <w:multiLevelType w:val="multilevel"/>
    <w:tmpl w:val="79426842"/>
    <w:lvl w:ilvl="0">
      <w:start w:val="8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>
    <w:nsid w:val="0658170A"/>
    <w:multiLevelType w:val="multilevel"/>
    <w:tmpl w:val="FB487D52"/>
    <w:lvl w:ilvl="0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>
    <w:nsid w:val="09BF22C4"/>
    <w:multiLevelType w:val="multilevel"/>
    <w:tmpl w:val="D2A4930E"/>
    <w:lvl w:ilvl="0">
      <w:start w:val="4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color w:val="auto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646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>
    <w:nsid w:val="0A5C0AC9"/>
    <w:multiLevelType w:val="multilevel"/>
    <w:tmpl w:val="1D4645C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>
    <w:nsid w:val="123D64DC"/>
    <w:multiLevelType w:val="multilevel"/>
    <w:tmpl w:val="78B4209A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2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>
    <w:nsid w:val="12824B33"/>
    <w:multiLevelType w:val="multilevel"/>
    <w:tmpl w:val="7578E9C6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>
    <w:nsid w:val="15EB0FB7"/>
    <w:multiLevelType w:val="multilevel"/>
    <w:tmpl w:val="DEEE078E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>
    <w:nsid w:val="1D4B0712"/>
    <w:multiLevelType w:val="multilevel"/>
    <w:tmpl w:val="1BEEFFC8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>
    <w:nsid w:val="23D14D40"/>
    <w:multiLevelType w:val="multilevel"/>
    <w:tmpl w:val="0D688EB0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>
    <w:nsid w:val="23D3179F"/>
    <w:multiLevelType w:val="multilevel"/>
    <w:tmpl w:val="A3A8EDFC"/>
    <w:lvl w:ilvl="0">
      <w:start w:val="1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>
    <w:nsid w:val="24FB7088"/>
    <w:multiLevelType w:val="multilevel"/>
    <w:tmpl w:val="25103254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>
    <w:nsid w:val="289D4A92"/>
    <w:multiLevelType w:val="multilevel"/>
    <w:tmpl w:val="325EBDD0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>
    <w:nsid w:val="297351DC"/>
    <w:multiLevelType w:val="multilevel"/>
    <w:tmpl w:val="FB98B5A6"/>
    <w:lvl w:ilvl="0">
      <w:start w:val="4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color w:val="auto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sz w:val="28"/>
        <w:szCs w:val="28"/>
      </w:rPr>
    </w:lvl>
    <w:lvl w:ilvl="2">
      <w:start w:val="1"/>
      <w:numFmt w:val="decimal"/>
      <w:lvlText w:val="%1.%2.%3."/>
      <w:lvlJc w:val="left"/>
      <w:pPr>
        <w:ind w:left="5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>
    <w:nsid w:val="2AA538F2"/>
    <w:multiLevelType w:val="multilevel"/>
    <w:tmpl w:val="78F23686"/>
    <w:lvl w:ilvl="0">
      <w:start w:val="4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color w:val="auto"/>
      </w:rPr>
    </w:lvl>
    <w:lvl w:ilvl="1">
      <w:start w:val="1"/>
      <w:numFmt w:val="decimal"/>
      <w:lvlText w:val="%1.%2.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>
    <w:nsid w:val="2E58239F"/>
    <w:multiLevelType w:val="multilevel"/>
    <w:tmpl w:val="C3F65CB8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>
    <w:nsid w:val="30434678"/>
    <w:multiLevelType w:val="multilevel"/>
    <w:tmpl w:val="F8C40410"/>
    <w:lvl w:ilvl="0">
      <w:start w:val="10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>
    <w:nsid w:val="334D44BE"/>
    <w:multiLevelType w:val="multilevel"/>
    <w:tmpl w:val="E5F45086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>
    <w:nsid w:val="362F71D6"/>
    <w:multiLevelType w:val="multilevel"/>
    <w:tmpl w:val="56C08406"/>
    <w:lvl w:ilvl="0">
      <w:start w:val="4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color w:val="auto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>
    <w:nsid w:val="3CEC7AD4"/>
    <w:multiLevelType w:val="multilevel"/>
    <w:tmpl w:val="5906C92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9">
    <w:nsid w:val="406A6710"/>
    <w:multiLevelType w:val="multilevel"/>
    <w:tmpl w:val="98C8BD7E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>
    <w:nsid w:val="47345FCB"/>
    <w:multiLevelType w:val="multilevel"/>
    <w:tmpl w:val="BB0060BA"/>
    <w:lvl w:ilvl="0">
      <w:start w:val="4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color w:val="auto"/>
      </w:rPr>
    </w:lvl>
    <w:lvl w:ilvl="1">
      <w:start w:val="4"/>
      <w:numFmt w:val="decimal"/>
      <w:lvlText w:val="%1.%2.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04" w:hanging="504"/>
      </w:pPr>
      <w:rPr>
        <w:rFonts w:hint="default"/>
        <w:sz w:val="24"/>
        <w:szCs w:val="24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>
    <w:nsid w:val="4AEE50E2"/>
    <w:multiLevelType w:val="multilevel"/>
    <w:tmpl w:val="78F23686"/>
    <w:lvl w:ilvl="0">
      <w:start w:val="4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color w:val="auto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>
    <w:nsid w:val="55AC5F73"/>
    <w:multiLevelType w:val="multilevel"/>
    <w:tmpl w:val="65C245E6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>
    <w:nsid w:val="56A41608"/>
    <w:multiLevelType w:val="multilevel"/>
    <w:tmpl w:val="1D4645C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>
    <w:nsid w:val="57B45814"/>
    <w:multiLevelType w:val="multilevel"/>
    <w:tmpl w:val="5C56D6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5">
    <w:nsid w:val="5A2F7932"/>
    <w:multiLevelType w:val="multilevel"/>
    <w:tmpl w:val="1EECA6B4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>
    <w:nsid w:val="5CB845B9"/>
    <w:multiLevelType w:val="multilevel"/>
    <w:tmpl w:val="898C4398"/>
    <w:lvl w:ilvl="0">
      <w:start w:val="7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>
    <w:nsid w:val="5E2A30C9"/>
    <w:multiLevelType w:val="multilevel"/>
    <w:tmpl w:val="C84A5004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>
    <w:nsid w:val="60D642C0"/>
    <w:multiLevelType w:val="multilevel"/>
    <w:tmpl w:val="35706B68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9">
    <w:nsid w:val="62727B0F"/>
    <w:multiLevelType w:val="multilevel"/>
    <w:tmpl w:val="75641708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>
    <w:nsid w:val="6749330E"/>
    <w:multiLevelType w:val="multilevel"/>
    <w:tmpl w:val="95C63000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04" w:hanging="504"/>
      </w:pPr>
      <w:rPr>
        <w:rFonts w:hint="default"/>
        <w:b/>
        <w:sz w:val="24"/>
        <w:szCs w:val="24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>
    <w:nsid w:val="6B5E3AB5"/>
    <w:multiLevelType w:val="multilevel"/>
    <w:tmpl w:val="F19CB1FA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>
    <w:nsid w:val="6EC2464F"/>
    <w:multiLevelType w:val="multilevel"/>
    <w:tmpl w:val="D4ECECE2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>
    <w:nsid w:val="70F11CA4"/>
    <w:multiLevelType w:val="multilevel"/>
    <w:tmpl w:val="C9AC5D76"/>
    <w:lvl w:ilvl="0">
      <w:start w:val="9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23"/>
  </w:num>
  <w:num w:numId="2">
    <w:abstractNumId w:val="16"/>
  </w:num>
  <w:num w:numId="3">
    <w:abstractNumId w:val="14"/>
  </w:num>
  <w:num w:numId="4">
    <w:abstractNumId w:val="18"/>
  </w:num>
  <w:num w:numId="5">
    <w:abstractNumId w:val="19"/>
  </w:num>
  <w:num w:numId="6">
    <w:abstractNumId w:val="6"/>
  </w:num>
  <w:num w:numId="7">
    <w:abstractNumId w:val="28"/>
  </w:num>
  <w:num w:numId="8">
    <w:abstractNumId w:val="11"/>
  </w:num>
  <w:num w:numId="9">
    <w:abstractNumId w:val="1"/>
  </w:num>
  <w:num w:numId="10">
    <w:abstractNumId w:val="26"/>
  </w:num>
  <w:num w:numId="11">
    <w:abstractNumId w:val="0"/>
  </w:num>
  <w:num w:numId="12">
    <w:abstractNumId w:val="33"/>
  </w:num>
  <w:num w:numId="13">
    <w:abstractNumId w:val="9"/>
  </w:num>
  <w:num w:numId="14">
    <w:abstractNumId w:val="15"/>
  </w:num>
  <w:num w:numId="15">
    <w:abstractNumId w:val="24"/>
  </w:num>
  <w:num w:numId="16">
    <w:abstractNumId w:val="22"/>
  </w:num>
  <w:num w:numId="17">
    <w:abstractNumId w:val="13"/>
  </w:num>
  <w:num w:numId="18">
    <w:abstractNumId w:val="12"/>
  </w:num>
  <w:num w:numId="19">
    <w:abstractNumId w:val="21"/>
  </w:num>
  <w:num w:numId="20">
    <w:abstractNumId w:val="17"/>
  </w:num>
  <w:num w:numId="21">
    <w:abstractNumId w:val="2"/>
  </w:num>
  <w:num w:numId="22">
    <w:abstractNumId w:val="3"/>
  </w:num>
  <w:num w:numId="23">
    <w:abstractNumId w:val="25"/>
  </w:num>
  <w:num w:numId="24">
    <w:abstractNumId w:val="10"/>
  </w:num>
  <w:num w:numId="25">
    <w:abstractNumId w:val="7"/>
  </w:num>
  <w:num w:numId="26">
    <w:abstractNumId w:val="30"/>
  </w:num>
  <w:num w:numId="27">
    <w:abstractNumId w:val="29"/>
  </w:num>
  <w:num w:numId="28">
    <w:abstractNumId w:val="31"/>
  </w:num>
  <w:num w:numId="29">
    <w:abstractNumId w:val="32"/>
  </w:num>
  <w:num w:numId="30">
    <w:abstractNumId w:val="4"/>
  </w:num>
  <w:num w:numId="31">
    <w:abstractNumId w:val="5"/>
  </w:num>
  <w:num w:numId="32">
    <w:abstractNumId w:val="27"/>
  </w:num>
  <w:num w:numId="33">
    <w:abstractNumId w:val="8"/>
  </w:num>
  <w:num w:numId="34">
    <w:abstractNumId w:val="20"/>
  </w:num>
  <w:numIdMacAtCleanup w:val="15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trackRevisions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5122"/>
  </w:hdrShapeDefaults>
  <w:footnotePr>
    <w:footnote w:id="-1"/>
    <w:footnote w:id="0"/>
  </w:footnotePr>
  <w:endnotePr>
    <w:endnote w:id="-1"/>
    <w:endnote w:id="0"/>
  </w:endnotePr>
  <w:compat/>
  <w:rsids>
    <w:rsidRoot w:val="0001129B"/>
    <w:rsid w:val="0001129B"/>
    <w:rsid w:val="00026207"/>
    <w:rsid w:val="000712AA"/>
    <w:rsid w:val="00072079"/>
    <w:rsid w:val="00074D00"/>
    <w:rsid w:val="000800D7"/>
    <w:rsid w:val="00094AFE"/>
    <w:rsid w:val="001303AB"/>
    <w:rsid w:val="0018050F"/>
    <w:rsid w:val="001953C8"/>
    <w:rsid w:val="001D5AB3"/>
    <w:rsid w:val="001D7B2C"/>
    <w:rsid w:val="001E2A99"/>
    <w:rsid w:val="001E6DEA"/>
    <w:rsid w:val="001F07F1"/>
    <w:rsid w:val="00210FFB"/>
    <w:rsid w:val="00245E32"/>
    <w:rsid w:val="00257D40"/>
    <w:rsid w:val="0027352B"/>
    <w:rsid w:val="002817AA"/>
    <w:rsid w:val="00283345"/>
    <w:rsid w:val="002C2201"/>
    <w:rsid w:val="002D4823"/>
    <w:rsid w:val="00310607"/>
    <w:rsid w:val="00374C58"/>
    <w:rsid w:val="003769C8"/>
    <w:rsid w:val="00384F74"/>
    <w:rsid w:val="003C20EE"/>
    <w:rsid w:val="003D1D9D"/>
    <w:rsid w:val="003F0885"/>
    <w:rsid w:val="003F33C2"/>
    <w:rsid w:val="00413679"/>
    <w:rsid w:val="00496DCB"/>
    <w:rsid w:val="004A06C4"/>
    <w:rsid w:val="004D00C7"/>
    <w:rsid w:val="004D0B50"/>
    <w:rsid w:val="004E0A1F"/>
    <w:rsid w:val="004E1190"/>
    <w:rsid w:val="004F5080"/>
    <w:rsid w:val="004F72AF"/>
    <w:rsid w:val="00511BB9"/>
    <w:rsid w:val="00531467"/>
    <w:rsid w:val="005368EA"/>
    <w:rsid w:val="005459EF"/>
    <w:rsid w:val="00565FCA"/>
    <w:rsid w:val="00572EA7"/>
    <w:rsid w:val="005911B2"/>
    <w:rsid w:val="005A2EEE"/>
    <w:rsid w:val="005F522C"/>
    <w:rsid w:val="00603001"/>
    <w:rsid w:val="00663C63"/>
    <w:rsid w:val="00697FD1"/>
    <w:rsid w:val="006A40AF"/>
    <w:rsid w:val="006A6CD5"/>
    <w:rsid w:val="006E12EE"/>
    <w:rsid w:val="0073148A"/>
    <w:rsid w:val="00784461"/>
    <w:rsid w:val="007B5DDC"/>
    <w:rsid w:val="007C16B6"/>
    <w:rsid w:val="007F00ED"/>
    <w:rsid w:val="007F5689"/>
    <w:rsid w:val="0083634C"/>
    <w:rsid w:val="0087074E"/>
    <w:rsid w:val="008A2483"/>
    <w:rsid w:val="008F1CC9"/>
    <w:rsid w:val="0093703C"/>
    <w:rsid w:val="009502CE"/>
    <w:rsid w:val="009769DA"/>
    <w:rsid w:val="00987084"/>
    <w:rsid w:val="009E31EE"/>
    <w:rsid w:val="00A015FA"/>
    <w:rsid w:val="00A177E9"/>
    <w:rsid w:val="00A72869"/>
    <w:rsid w:val="00AA04D1"/>
    <w:rsid w:val="00AA22DA"/>
    <w:rsid w:val="00AC2710"/>
    <w:rsid w:val="00AC2E9F"/>
    <w:rsid w:val="00AF371F"/>
    <w:rsid w:val="00B25546"/>
    <w:rsid w:val="00B4379D"/>
    <w:rsid w:val="00B47CBF"/>
    <w:rsid w:val="00B576E2"/>
    <w:rsid w:val="00B65604"/>
    <w:rsid w:val="00B674DB"/>
    <w:rsid w:val="00B67FD2"/>
    <w:rsid w:val="00BC51E7"/>
    <w:rsid w:val="00BD545F"/>
    <w:rsid w:val="00C260F5"/>
    <w:rsid w:val="00C36B2D"/>
    <w:rsid w:val="00C67492"/>
    <w:rsid w:val="00CC2F05"/>
    <w:rsid w:val="00CF55CC"/>
    <w:rsid w:val="00D466BC"/>
    <w:rsid w:val="00D66F5A"/>
    <w:rsid w:val="00D80EAE"/>
    <w:rsid w:val="00D873A0"/>
    <w:rsid w:val="00DC2046"/>
    <w:rsid w:val="00DC2E14"/>
    <w:rsid w:val="00DC4C72"/>
    <w:rsid w:val="00DD27B1"/>
    <w:rsid w:val="00E16014"/>
    <w:rsid w:val="00E36110"/>
    <w:rsid w:val="00E451CC"/>
    <w:rsid w:val="00E5632B"/>
    <w:rsid w:val="00E604F8"/>
    <w:rsid w:val="00E83109"/>
    <w:rsid w:val="00EC3346"/>
    <w:rsid w:val="00ED1811"/>
    <w:rsid w:val="00F04A44"/>
    <w:rsid w:val="00F138D2"/>
    <w:rsid w:val="00F35FD5"/>
    <w:rsid w:val="00F744E8"/>
    <w:rsid w:val="00FD5F15"/>
    <w:rsid w:val="00FE0BF0"/>
    <w:rsid w:val="00FF22E7"/>
    <w:rsid w:val="00FF46E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260F5"/>
  </w:style>
  <w:style w:type="paragraph" w:styleId="Ttulo1">
    <w:name w:val="heading 1"/>
    <w:basedOn w:val="Normal"/>
    <w:next w:val="Normal"/>
    <w:link w:val="Ttulo1Char"/>
    <w:uiPriority w:val="9"/>
    <w:qFormat/>
    <w:rsid w:val="003F33C2"/>
    <w:pPr>
      <w:keepNext/>
      <w:keepLines/>
      <w:spacing w:before="480" w:after="0"/>
      <w:outlineLvl w:val="0"/>
    </w:pPr>
    <w:rPr>
      <w:rFonts w:ascii="Arial" w:eastAsiaTheme="majorEastAsia" w:hAnsi="Arial" w:cstheme="majorBidi"/>
      <w:b/>
      <w:bCs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FF46E1"/>
    <w:pPr>
      <w:keepNext/>
      <w:keepLines/>
      <w:spacing w:before="200" w:after="0"/>
      <w:outlineLvl w:val="1"/>
    </w:pPr>
    <w:rPr>
      <w:rFonts w:ascii="Arial" w:eastAsiaTheme="majorEastAsia" w:hAnsi="Arial" w:cstheme="majorBidi"/>
      <w:b/>
      <w:bCs/>
      <w:sz w:val="28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FF46E1"/>
    <w:pPr>
      <w:keepNext/>
      <w:keepLines/>
      <w:spacing w:before="200" w:after="0"/>
      <w:outlineLvl w:val="2"/>
    </w:pPr>
    <w:rPr>
      <w:rFonts w:ascii="Arial" w:eastAsiaTheme="majorEastAsia" w:hAnsi="Arial" w:cstheme="majorBidi"/>
      <w:b/>
      <w:bCs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01129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01129B"/>
  </w:style>
  <w:style w:type="paragraph" w:styleId="Rodap">
    <w:name w:val="footer"/>
    <w:basedOn w:val="Normal"/>
    <w:link w:val="RodapChar"/>
    <w:uiPriority w:val="99"/>
    <w:unhideWhenUsed/>
    <w:rsid w:val="0001129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01129B"/>
  </w:style>
  <w:style w:type="paragraph" w:customStyle="1" w:styleId="Normal1">
    <w:name w:val="Normal1"/>
    <w:rsid w:val="00257D40"/>
    <w:pPr>
      <w:widowControl w:val="0"/>
      <w:jc w:val="both"/>
    </w:pPr>
    <w:rPr>
      <w:rFonts w:ascii="Arial" w:eastAsia="Arial" w:hAnsi="Arial" w:cs="Arial"/>
      <w:color w:val="000000"/>
      <w:sz w:val="24"/>
      <w:szCs w:val="24"/>
      <w:lang w:eastAsia="pt-BR"/>
    </w:rPr>
  </w:style>
  <w:style w:type="paragraph" w:styleId="PargrafodaLista">
    <w:name w:val="List Paragraph"/>
    <w:basedOn w:val="Normal"/>
    <w:uiPriority w:val="34"/>
    <w:qFormat/>
    <w:rsid w:val="00384F74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3F33C2"/>
    <w:rPr>
      <w:rFonts w:ascii="Arial" w:eastAsiaTheme="majorEastAsia" w:hAnsi="Arial" w:cstheme="majorBidi"/>
      <w:b/>
      <w:bCs/>
      <w:sz w:val="28"/>
      <w:szCs w:val="28"/>
    </w:rPr>
  </w:style>
  <w:style w:type="paragraph" w:styleId="Ttulo">
    <w:name w:val="Title"/>
    <w:basedOn w:val="Normal"/>
    <w:next w:val="Normal"/>
    <w:link w:val="TtuloChar"/>
    <w:uiPriority w:val="10"/>
    <w:qFormat/>
    <w:rsid w:val="00511BB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511BB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Forte">
    <w:name w:val="Strong"/>
    <w:basedOn w:val="Fontepargpadro"/>
    <w:uiPriority w:val="22"/>
    <w:qFormat/>
    <w:rsid w:val="00511BB9"/>
    <w:rPr>
      <w:b/>
      <w:bCs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5368EA"/>
    <w:pPr>
      <w:spacing w:after="0" w:line="240" w:lineRule="auto"/>
    </w:pPr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5368EA"/>
    <w:rPr>
      <w:sz w:val="20"/>
      <w:szCs w:val="20"/>
    </w:rPr>
  </w:style>
  <w:style w:type="character" w:styleId="Refdenotadefim">
    <w:name w:val="endnote reference"/>
    <w:basedOn w:val="Fontepargpadro"/>
    <w:uiPriority w:val="99"/>
    <w:semiHidden/>
    <w:unhideWhenUsed/>
    <w:rsid w:val="005368EA"/>
    <w:rPr>
      <w:vertAlign w:val="superscript"/>
    </w:rPr>
  </w:style>
  <w:style w:type="character" w:customStyle="1" w:styleId="Ttulo2Char">
    <w:name w:val="Título 2 Char"/>
    <w:basedOn w:val="Fontepargpadro"/>
    <w:link w:val="Ttulo2"/>
    <w:uiPriority w:val="9"/>
    <w:rsid w:val="00FF46E1"/>
    <w:rPr>
      <w:rFonts w:ascii="Arial" w:eastAsiaTheme="majorEastAsia" w:hAnsi="Arial" w:cstheme="majorBidi"/>
      <w:b/>
      <w:bCs/>
      <w:sz w:val="28"/>
      <w:szCs w:val="26"/>
    </w:rPr>
  </w:style>
  <w:style w:type="paragraph" w:styleId="Subttulo">
    <w:name w:val="Subtitle"/>
    <w:basedOn w:val="Normal"/>
    <w:next w:val="Normal"/>
    <w:link w:val="SubttuloChar"/>
    <w:uiPriority w:val="11"/>
    <w:qFormat/>
    <w:rsid w:val="00572EA7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572EA7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Ttulo3Char">
    <w:name w:val="Título 3 Char"/>
    <w:basedOn w:val="Fontepargpadro"/>
    <w:link w:val="Ttulo3"/>
    <w:uiPriority w:val="9"/>
    <w:rsid w:val="00FF46E1"/>
    <w:rPr>
      <w:rFonts w:ascii="Arial" w:eastAsiaTheme="majorEastAsia" w:hAnsi="Arial" w:cstheme="majorBidi"/>
      <w:b/>
      <w:bCs/>
      <w:sz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B4379D"/>
    <w:pPr>
      <w:outlineLvl w:val="9"/>
    </w:pPr>
  </w:style>
  <w:style w:type="paragraph" w:styleId="Sumrio1">
    <w:name w:val="toc 1"/>
    <w:basedOn w:val="Normal"/>
    <w:next w:val="Normal"/>
    <w:autoRedefine/>
    <w:uiPriority w:val="39"/>
    <w:unhideWhenUsed/>
    <w:rsid w:val="00B4379D"/>
    <w:pPr>
      <w:spacing w:after="100"/>
    </w:pPr>
  </w:style>
  <w:style w:type="character" w:styleId="Hyperlink">
    <w:name w:val="Hyperlink"/>
    <w:basedOn w:val="Fontepargpadro"/>
    <w:uiPriority w:val="99"/>
    <w:unhideWhenUsed/>
    <w:rsid w:val="00B4379D"/>
    <w:rPr>
      <w:color w:val="0000FF" w:themeColor="hyperlink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B4379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4379D"/>
    <w:rPr>
      <w:rFonts w:ascii="Tahoma" w:hAnsi="Tahoma" w:cs="Tahoma"/>
      <w:sz w:val="16"/>
      <w:szCs w:val="16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374C58"/>
    <w:pPr>
      <w:spacing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374C58"/>
    <w:rPr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374C58"/>
    <w:rPr>
      <w:vertAlign w:val="superscript"/>
    </w:rPr>
  </w:style>
  <w:style w:type="paragraph" w:styleId="Sumrio2">
    <w:name w:val="toc 2"/>
    <w:basedOn w:val="Normal"/>
    <w:next w:val="Normal"/>
    <w:autoRedefine/>
    <w:uiPriority w:val="39"/>
    <w:unhideWhenUsed/>
    <w:rsid w:val="00AC2E9F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FF46E1"/>
    <w:pPr>
      <w:spacing w:after="100"/>
      <w:ind w:left="440"/>
    </w:pPr>
  </w:style>
  <w:style w:type="character" w:styleId="Refdecomentrio">
    <w:name w:val="annotation reference"/>
    <w:basedOn w:val="Fontepargpadro"/>
    <w:uiPriority w:val="99"/>
    <w:semiHidden/>
    <w:unhideWhenUsed/>
    <w:rsid w:val="00A72869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A72869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A72869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A72869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A72869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jpeg"/><Relationship Id="rId63" Type="http://schemas.openxmlformats.org/officeDocument/2006/relationships/image" Target="media/image55.jpeg"/><Relationship Id="rId68" Type="http://schemas.openxmlformats.org/officeDocument/2006/relationships/image" Target="media/image60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jpeg"/><Relationship Id="rId61" Type="http://schemas.openxmlformats.org/officeDocument/2006/relationships/image" Target="media/image53.jpe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microsoft.com/office/2007/relationships/stylesWithEffects" Target="stylesWithEffects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jpe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theme" Target="theme/theme1.xml"/><Relationship Id="rId8" Type="http://schemas.openxmlformats.org/officeDocument/2006/relationships/comments" Target="comment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jpe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jpeg"/><Relationship Id="rId62" Type="http://schemas.openxmlformats.org/officeDocument/2006/relationships/image" Target="media/image54.jpe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FF8D63A-7C73-49DE-93B8-D9D26A0BB7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1109</TotalTime>
  <Pages>1</Pages>
  <Words>4017</Words>
  <Characters>21695</Characters>
  <Application>Microsoft Office Word</Application>
  <DocSecurity>0</DocSecurity>
  <Lines>180</Lines>
  <Paragraphs>51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25661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</dc:creator>
  <cp:lastModifiedBy>Silvia Helena</cp:lastModifiedBy>
  <cp:revision>49</cp:revision>
  <dcterms:created xsi:type="dcterms:W3CDTF">2017-05-06T23:35:00Z</dcterms:created>
  <dcterms:modified xsi:type="dcterms:W3CDTF">2017-06-30T22:51:00Z</dcterms:modified>
</cp:coreProperties>
</file>